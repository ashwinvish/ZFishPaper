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154DCA" w14:textId="77777777" w:rsidR="00BB3449" w:rsidRDefault="00BB3449">
      <w:pPr>
        <w:jc w:val="both"/>
        <w:rPr>
          <w:noProof w:val="0"/>
          <w:sz w:val="24"/>
          <w:szCs w:val="24"/>
        </w:rPr>
      </w:pPr>
    </w:p>
    <w:p w14:paraId="51562A6E" w14:textId="77777777" w:rsidR="00BB3449" w:rsidRDefault="00BC55AF">
      <w:pPr>
        <w:widowControl/>
        <w:jc w:val="center"/>
        <w:rPr>
          <w:ins w:id="0" w:author="Emre_Work" w:date="2016-08-10T05:41:00Z"/>
          <w:noProof w:val="0"/>
          <w:sz w:val="30"/>
          <w:szCs w:val="30"/>
        </w:rPr>
      </w:pPr>
      <w:r>
        <w:rPr>
          <w:noProof w:val="0"/>
          <w:sz w:val="30"/>
          <w:szCs w:val="30"/>
        </w:rPr>
        <w:t>Structure and function of cells in a neural integrator</w:t>
      </w:r>
    </w:p>
    <w:p w14:paraId="6553E3B9" w14:textId="5E5410A3" w:rsidR="00834CED" w:rsidRDefault="00834CED">
      <w:pPr>
        <w:widowControl/>
        <w:jc w:val="center"/>
        <w:rPr>
          <w:noProof w:val="0"/>
          <w:sz w:val="24"/>
          <w:szCs w:val="24"/>
        </w:rPr>
      </w:pPr>
      <w:ins w:id="1" w:author="Emre_Work" w:date="2016-08-10T05:41:00Z">
        <w:r>
          <w:rPr>
            <w:noProof w:val="0"/>
            <w:sz w:val="30"/>
            <w:szCs w:val="30"/>
          </w:rPr>
          <w:t>[</w:t>
        </w:r>
        <w:proofErr w:type="gramStart"/>
        <w:r>
          <w:rPr>
            <w:noProof w:val="0"/>
            <w:sz w:val="30"/>
            <w:szCs w:val="30"/>
          </w:rPr>
          <w:t>still</w:t>
        </w:r>
        <w:proofErr w:type="gramEnd"/>
        <w:r>
          <w:rPr>
            <w:noProof w:val="0"/>
            <w:sz w:val="30"/>
            <w:szCs w:val="30"/>
          </w:rPr>
          <w:t xml:space="preserve"> think this is too general]</w:t>
        </w:r>
      </w:ins>
    </w:p>
    <w:p w14:paraId="71A694F3" w14:textId="77777777" w:rsidR="00BB3449" w:rsidRDefault="00BC55AF">
      <w:pPr>
        <w:widowControl/>
        <w:jc w:val="center"/>
        <w:rPr>
          <w:noProof w:val="0"/>
          <w:sz w:val="24"/>
          <w:szCs w:val="24"/>
        </w:rPr>
      </w:pPr>
      <w:r>
        <w:rPr>
          <w:noProof w:val="0"/>
          <w:sz w:val="24"/>
          <w:szCs w:val="24"/>
        </w:rPr>
        <w:t>Ashwin Vishwanathan,</w:t>
      </w:r>
      <w:r>
        <w:rPr>
          <w:noProof w:val="0"/>
          <w:sz w:val="24"/>
          <w:szCs w:val="24"/>
        </w:rPr>
        <w:fldChar w:fldCharType="begin"/>
      </w:r>
      <w:r>
        <w:rPr>
          <w:noProof w:val="0"/>
          <w:sz w:val="24"/>
          <w:szCs w:val="24"/>
        </w:rPr>
        <w:instrText xml:space="preserve"> EQ \s\up6(</w:instrText>
      </w:r>
      <w:r>
        <w:rPr>
          <w:noProof w:val="0"/>
        </w:rPr>
        <w:instrText>1</w:instrText>
      </w:r>
      <w:r>
        <w:rPr>
          <w:noProof w:val="0"/>
          <w:sz w:val="24"/>
          <w:szCs w:val="24"/>
        </w:rPr>
        <w:instrText>)</w:instrText>
      </w:r>
      <w:r>
        <w:rPr>
          <w:noProof w:val="0"/>
          <w:sz w:val="24"/>
          <w:szCs w:val="24"/>
        </w:rPr>
        <w:fldChar w:fldCharType="end"/>
      </w:r>
      <w:r>
        <w:rPr>
          <w:noProof w:val="0"/>
          <w:sz w:val="24"/>
          <w:szCs w:val="24"/>
        </w:rPr>
        <w:t xml:space="preserve"> Kayvon Daie,</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 xml:space="preserve"> Alexandro D. Ramirez,</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p>
    <w:p w14:paraId="1EAD2A10" w14:textId="77777777" w:rsidR="00BB3449" w:rsidRDefault="00BC55AF">
      <w:pPr>
        <w:widowControl/>
        <w:jc w:val="center"/>
        <w:rPr>
          <w:noProof w:val="0"/>
          <w:sz w:val="24"/>
          <w:szCs w:val="24"/>
        </w:rPr>
      </w:pPr>
      <w:r>
        <w:rPr>
          <w:noProof w:val="0"/>
          <w:sz w:val="24"/>
          <w:szCs w:val="24"/>
        </w:rPr>
        <w:t xml:space="preserve">Jeff W </w:t>
      </w:r>
      <w:proofErr w:type="spellStart"/>
      <w:r>
        <w:rPr>
          <w:noProof w:val="0"/>
          <w:sz w:val="24"/>
          <w:szCs w:val="24"/>
        </w:rPr>
        <w:t>Lichtman</w:t>
      </w:r>
      <w:proofErr w:type="spellEnd"/>
      <w:r>
        <w:rPr>
          <w:noProof w:val="0"/>
          <w:sz w:val="24"/>
          <w:szCs w:val="24"/>
        </w:rPr>
        <w:t xml:space="preserve">, </w:t>
      </w:r>
      <w:r>
        <w:rPr>
          <w:noProof w:val="0"/>
          <w:sz w:val="24"/>
          <w:szCs w:val="24"/>
        </w:rPr>
        <w:fldChar w:fldCharType="begin"/>
      </w:r>
      <w:r>
        <w:rPr>
          <w:noProof w:val="0"/>
          <w:sz w:val="24"/>
          <w:szCs w:val="24"/>
        </w:rPr>
        <w:instrText xml:space="preserve"> EQ \s\up6(</w:instrText>
      </w:r>
      <w:r>
        <w:rPr>
          <w:noProof w:val="0"/>
        </w:rPr>
        <w:instrText>4</w:instrText>
      </w:r>
      <w:r>
        <w:rPr>
          <w:noProof w:val="0"/>
          <w:sz w:val="24"/>
          <w:szCs w:val="24"/>
        </w:rPr>
        <w:instrText>)</w:instrText>
      </w:r>
      <w:r>
        <w:rPr>
          <w:noProof w:val="0"/>
          <w:sz w:val="24"/>
          <w:szCs w:val="24"/>
        </w:rPr>
        <w:fldChar w:fldCharType="end"/>
      </w:r>
      <w:r>
        <w:rPr>
          <w:noProof w:val="0"/>
          <w:sz w:val="24"/>
          <w:szCs w:val="24"/>
        </w:rPr>
        <w:t>Emre Aksay,</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 xml:space="preserve"> and H. Sebastian Seung</w:t>
      </w:r>
      <w:r>
        <w:rPr>
          <w:noProof w:val="0"/>
          <w:sz w:val="24"/>
          <w:szCs w:val="24"/>
        </w:rPr>
        <w:fldChar w:fldCharType="begin"/>
      </w:r>
      <w:r>
        <w:rPr>
          <w:noProof w:val="0"/>
          <w:sz w:val="24"/>
          <w:szCs w:val="24"/>
        </w:rPr>
        <w:instrText xml:space="preserve"> EQ \s\up6(</w:instrText>
      </w:r>
      <w:r>
        <w:rPr>
          <w:noProof w:val="0"/>
        </w:rPr>
        <w:instrText>1\,2</w:instrText>
      </w:r>
      <w:r>
        <w:rPr>
          <w:noProof w:val="0"/>
          <w:sz w:val="24"/>
          <w:szCs w:val="24"/>
        </w:rPr>
        <w:instrText>)</w:instrText>
      </w:r>
      <w:r>
        <w:rPr>
          <w:noProof w:val="0"/>
          <w:sz w:val="24"/>
          <w:szCs w:val="24"/>
        </w:rPr>
        <w:fldChar w:fldCharType="end"/>
      </w:r>
    </w:p>
    <w:p w14:paraId="74335DFC" w14:textId="77777777" w:rsidR="00BB3449" w:rsidRDefault="00BC55AF">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1</w:instrText>
      </w:r>
      <w:r>
        <w:rPr>
          <w:noProof w:val="0"/>
          <w:sz w:val="24"/>
          <w:szCs w:val="24"/>
        </w:rPr>
        <w:instrText>)</w:instrText>
      </w:r>
      <w:r>
        <w:rPr>
          <w:noProof w:val="0"/>
          <w:sz w:val="24"/>
          <w:szCs w:val="24"/>
        </w:rPr>
        <w:fldChar w:fldCharType="end"/>
      </w:r>
      <w:r>
        <w:rPr>
          <w:noProof w:val="0"/>
          <w:sz w:val="24"/>
          <w:szCs w:val="24"/>
        </w:rPr>
        <w:t xml:space="preserve">Neuroscience Institute and </w:t>
      </w:r>
      <w:r>
        <w:rPr>
          <w:noProof w:val="0"/>
          <w:sz w:val="24"/>
          <w:szCs w:val="24"/>
        </w:rPr>
        <w:fldChar w:fldCharType="begin"/>
      </w:r>
      <w:r>
        <w:rPr>
          <w:noProof w:val="0"/>
          <w:sz w:val="24"/>
          <w:szCs w:val="24"/>
        </w:rPr>
        <w:instrText xml:space="preserve"> EQ \s\up6(</w:instrText>
      </w:r>
      <w:r>
        <w:rPr>
          <w:noProof w:val="0"/>
        </w:rPr>
        <w:instrText>2</w:instrText>
      </w:r>
      <w:r>
        <w:rPr>
          <w:noProof w:val="0"/>
          <w:sz w:val="24"/>
          <w:szCs w:val="24"/>
        </w:rPr>
        <w:instrText>)</w:instrText>
      </w:r>
      <w:r>
        <w:rPr>
          <w:noProof w:val="0"/>
          <w:sz w:val="24"/>
          <w:szCs w:val="24"/>
        </w:rPr>
        <w:fldChar w:fldCharType="end"/>
      </w:r>
      <w:r>
        <w:rPr>
          <w:noProof w:val="0"/>
          <w:sz w:val="24"/>
          <w:szCs w:val="24"/>
        </w:rPr>
        <w:t>Computer Science Department</w:t>
      </w:r>
    </w:p>
    <w:p w14:paraId="71A972E5" w14:textId="77777777" w:rsidR="00BB3449" w:rsidRDefault="00BC55AF">
      <w:pPr>
        <w:widowControl/>
        <w:jc w:val="center"/>
        <w:rPr>
          <w:noProof w:val="0"/>
          <w:sz w:val="24"/>
          <w:szCs w:val="24"/>
        </w:rPr>
      </w:pPr>
      <w:r>
        <w:rPr>
          <w:noProof w:val="0"/>
          <w:sz w:val="24"/>
          <w:szCs w:val="24"/>
        </w:rPr>
        <w:t>Princeton University, Princeton, NJ 08544</w:t>
      </w:r>
    </w:p>
    <w:p w14:paraId="0CA9C031" w14:textId="77777777" w:rsidR="00BB3449" w:rsidRDefault="00BC55AF">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Institute for Computational Biomedicine and</w:t>
      </w:r>
    </w:p>
    <w:p w14:paraId="673EDB29" w14:textId="77777777" w:rsidR="00BB3449" w:rsidRDefault="00BC55AF">
      <w:pPr>
        <w:widowControl/>
        <w:jc w:val="center"/>
        <w:rPr>
          <w:noProof w:val="0"/>
          <w:sz w:val="24"/>
          <w:szCs w:val="24"/>
        </w:rPr>
      </w:pPr>
      <w:r>
        <w:rPr>
          <w:noProof w:val="0"/>
          <w:sz w:val="24"/>
          <w:szCs w:val="24"/>
        </w:rPr>
        <w:t xml:space="preserve">Department of Physiology and Biophysics, </w:t>
      </w:r>
    </w:p>
    <w:p w14:paraId="716A990C" w14:textId="77777777" w:rsidR="00BB3449" w:rsidRDefault="00BC55AF">
      <w:pPr>
        <w:widowControl/>
        <w:jc w:val="center"/>
        <w:rPr>
          <w:noProof w:val="0"/>
          <w:sz w:val="24"/>
          <w:szCs w:val="24"/>
        </w:rPr>
      </w:pPr>
      <w:r>
        <w:rPr>
          <w:noProof w:val="0"/>
          <w:sz w:val="24"/>
          <w:szCs w:val="24"/>
        </w:rPr>
        <w:t>Weill Cornell Medical College, New York, NY 10021</w:t>
      </w:r>
    </w:p>
    <w:p w14:paraId="217E4371" w14:textId="77777777" w:rsidR="00BB3449" w:rsidRDefault="00BC55AF">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4</w:instrText>
      </w:r>
      <w:r>
        <w:rPr>
          <w:noProof w:val="0"/>
          <w:sz w:val="24"/>
          <w:szCs w:val="24"/>
        </w:rPr>
        <w:instrText>)</w:instrText>
      </w:r>
      <w:r>
        <w:rPr>
          <w:noProof w:val="0"/>
          <w:sz w:val="24"/>
          <w:szCs w:val="24"/>
        </w:rPr>
        <w:fldChar w:fldCharType="end"/>
      </w:r>
      <w:r>
        <w:rPr>
          <w:noProof w:val="0"/>
          <w:sz w:val="24"/>
          <w:szCs w:val="24"/>
        </w:rPr>
        <w:t>Department of Molecular and Cellular Biology and Center for Brain Science,</w:t>
      </w:r>
    </w:p>
    <w:p w14:paraId="03EE170D" w14:textId="77777777" w:rsidR="00BB3449" w:rsidRDefault="00BC55AF">
      <w:pPr>
        <w:widowControl/>
        <w:jc w:val="center"/>
        <w:rPr>
          <w:noProof w:val="0"/>
          <w:sz w:val="24"/>
          <w:szCs w:val="24"/>
        </w:rPr>
      </w:pPr>
      <w:r>
        <w:rPr>
          <w:noProof w:val="0"/>
          <w:sz w:val="24"/>
          <w:szCs w:val="24"/>
        </w:rPr>
        <w:t>Harvard University, Cambridge, MA 02138</w:t>
      </w:r>
    </w:p>
    <w:p w14:paraId="5FF70EC2" w14:textId="77777777" w:rsidR="00BB3449" w:rsidRDefault="00BB3449">
      <w:pPr>
        <w:widowControl/>
        <w:jc w:val="center"/>
        <w:rPr>
          <w:noProof w:val="0"/>
          <w:sz w:val="24"/>
          <w:szCs w:val="24"/>
        </w:rPr>
      </w:pPr>
    </w:p>
    <w:p w14:paraId="23FE1BCB" w14:textId="77777777" w:rsidR="00BB3449" w:rsidRDefault="00BC55AF">
      <w:pPr>
        <w:widowControl/>
        <w:jc w:val="center"/>
        <w:rPr>
          <w:noProof w:val="0"/>
          <w:sz w:val="24"/>
          <w:szCs w:val="24"/>
        </w:rPr>
      </w:pPr>
      <w:r>
        <w:rPr>
          <w:b/>
          <w:bCs/>
          <w:noProof w:val="0"/>
          <w:sz w:val="24"/>
          <w:szCs w:val="24"/>
        </w:rPr>
        <w:t>Abstract</w:t>
      </w:r>
    </w:p>
    <w:p w14:paraId="667D0320" w14:textId="25465DD9" w:rsidR="00BB3449" w:rsidRDefault="00BC55AF">
      <w:pPr>
        <w:widowControl/>
        <w:ind w:left="1024" w:right="1024" w:firstLine="300"/>
        <w:jc w:val="both"/>
        <w:rPr>
          <w:noProof w:val="0"/>
          <w:sz w:val="24"/>
          <w:szCs w:val="24"/>
        </w:rPr>
      </w:pPr>
      <w:r>
        <w:rPr>
          <w:noProof w:val="0"/>
          <w:sz w:val="24"/>
          <w:szCs w:val="24"/>
        </w:rPr>
        <w:t xml:space="preserve">Neural integrators are involved in a variety of sensorimotor and cognitive behaviors. The oculomotor system contains a simple example, a hindbrain neural circuit that takes velocity signals as inputs, and temporally integrates them to control eye position. </w:t>
      </w:r>
      <w:ins w:id="2" w:author="Emre_Work" w:date="2016-08-10T05:43:00Z">
        <w:r w:rsidR="00834CED">
          <w:rPr>
            <w:noProof w:val="0"/>
            <w:sz w:val="24"/>
            <w:szCs w:val="24"/>
          </w:rPr>
          <w:t>[</w:t>
        </w:r>
      </w:ins>
      <w:r>
        <w:rPr>
          <w:noProof w:val="0"/>
          <w:sz w:val="24"/>
          <w:szCs w:val="24"/>
        </w:rPr>
        <w:t>We combined observations of behavior, physiology, and anatomy to study integrator neurons. To understand the mechanisms of integration, here we performed ultra-structural analysis of functionally-identified neurons located in the neural integrators.</w:t>
      </w:r>
      <w:ins w:id="3" w:author="Emre_Work" w:date="2016-08-10T05:43:00Z">
        <w:r w:rsidR="00834CED">
          <w:rPr>
            <w:noProof w:val="0"/>
            <w:sz w:val="24"/>
            <w:szCs w:val="24"/>
          </w:rPr>
          <w:t xml:space="preserve"> </w:t>
        </w:r>
      </w:ins>
      <w:r>
        <w:rPr>
          <w:noProof w:val="0"/>
          <w:sz w:val="24"/>
          <w:szCs w:val="24"/>
        </w:rPr>
        <w:t xml:space="preserve"> Two-photon calcium imaging of the larval zebrafish hindbrain was performed while simultaneously monitoring spontaneous eye movements. Integrator neurons were identified as those cells with activities highly correlated with eye position, and the same neurons were then reconstructed from serial electron microscopic images</w:t>
      </w:r>
      <w:ins w:id="4" w:author="Emre_Work" w:date="2016-08-10T05:44:00Z">
        <w:r w:rsidR="00834CED">
          <w:rPr>
            <w:noProof w:val="0"/>
            <w:sz w:val="24"/>
            <w:szCs w:val="24"/>
          </w:rPr>
          <w:t xml:space="preserve"> – compress to one sentence]</w:t>
        </w:r>
      </w:ins>
      <w:del w:id="5" w:author="Emre_Work" w:date="2016-08-10T05:44:00Z">
        <w:r w:rsidDel="00834CED">
          <w:rPr>
            <w:noProof w:val="0"/>
            <w:sz w:val="24"/>
            <w:szCs w:val="24"/>
          </w:rPr>
          <w:delText>.</w:delText>
        </w:r>
      </w:del>
      <w:r>
        <w:rPr>
          <w:noProof w:val="0"/>
          <w:sz w:val="24"/>
          <w:szCs w:val="24"/>
        </w:rPr>
        <w:t xml:space="preserve"> </w:t>
      </w:r>
      <w:ins w:id="6" w:author="Emre_Work" w:date="2016-08-10T05:46:00Z">
        <w:r w:rsidR="00834CED">
          <w:rPr>
            <w:noProof w:val="0"/>
            <w:sz w:val="24"/>
            <w:szCs w:val="24"/>
          </w:rPr>
          <w:t>[</w:t>
        </w:r>
      </w:ins>
      <w:r>
        <w:rPr>
          <w:noProof w:val="0"/>
          <w:sz w:val="24"/>
          <w:szCs w:val="24"/>
        </w:rPr>
        <w:t xml:space="preserve">Three major morphological classes of cells were observed: ipsilaterally projecting cells located medially and </w:t>
      </w:r>
      <w:proofErr w:type="spellStart"/>
      <w:r>
        <w:rPr>
          <w:noProof w:val="0"/>
          <w:sz w:val="24"/>
          <w:szCs w:val="24"/>
        </w:rPr>
        <w:t>rostrally</w:t>
      </w:r>
      <w:proofErr w:type="spellEnd"/>
      <w:r>
        <w:rPr>
          <w:noProof w:val="0"/>
          <w:sz w:val="24"/>
          <w:szCs w:val="24"/>
        </w:rPr>
        <w:t xml:space="preserve">, contralaterally projecting cells located more laterally and caudally, and a population at the </w:t>
      </w:r>
      <w:r>
        <w:rPr>
          <w:noProof w:val="0"/>
          <w:sz w:val="24"/>
          <w:szCs w:val="24"/>
        </w:rPr>
        <w:lastRenderedPageBreak/>
        <w:t>extreme lateral edge of the hindbrain for which we were not able to identify axons. Based on previous reports of correlation between somatic location and neurotransmitter identity, we infer that cells with only ipsilaterally projecting axons are largely glutamatergic and excitatory, whereas cells with only contralaterally projecting axons are largely GABAergic and inhibitory.</w:t>
      </w:r>
      <w:ins w:id="7" w:author="Emre_Work" w:date="2016-08-10T05:47:00Z">
        <w:r w:rsidR="00834CED">
          <w:rPr>
            <w:noProof w:val="0"/>
            <w:sz w:val="24"/>
            <w:szCs w:val="24"/>
          </w:rPr>
          <w:t xml:space="preserve"> – also can be compressed</w:t>
        </w:r>
      </w:ins>
      <w:ins w:id="8" w:author="Emre_Work" w:date="2016-08-10T05:46:00Z">
        <w:r w:rsidR="00834CED">
          <w:rPr>
            <w:noProof w:val="0"/>
            <w:sz w:val="24"/>
            <w:szCs w:val="24"/>
          </w:rPr>
          <w:t>]</w:t>
        </w:r>
      </w:ins>
      <w:r>
        <w:rPr>
          <w:noProof w:val="0"/>
          <w:sz w:val="24"/>
          <w:szCs w:val="24"/>
        </w:rPr>
        <w:t xml:space="preserve"> Dendritic and synaptic organization of the ipsilaterally projecting cells suggest a </w:t>
      </w:r>
      <w:ins w:id="9" w:author="Emre_Work" w:date="2016-08-10T06:02:00Z">
        <w:r w:rsidR="00D15A71">
          <w:rPr>
            <w:noProof w:val="0"/>
            <w:sz w:val="24"/>
            <w:szCs w:val="24"/>
          </w:rPr>
          <w:t xml:space="preserve">relatively [when compared to the contra cells, need to spell out] </w:t>
        </w:r>
      </w:ins>
      <w:r>
        <w:rPr>
          <w:noProof w:val="0"/>
          <w:sz w:val="24"/>
          <w:szCs w:val="24"/>
        </w:rPr>
        <w:t>broad sampling from inputs on the ipsilateral side.</w:t>
      </w:r>
      <w:ins w:id="10" w:author="Emre_Work" w:date="2016-08-10T05:47:00Z">
        <w:r w:rsidR="00834CED">
          <w:rPr>
            <w:noProof w:val="0"/>
            <w:sz w:val="24"/>
            <w:szCs w:val="24"/>
          </w:rPr>
          <w:t xml:space="preserve"> – </w:t>
        </w:r>
        <w:proofErr w:type="gramStart"/>
        <w:r w:rsidR="00834CED">
          <w:rPr>
            <w:noProof w:val="0"/>
            <w:sz w:val="24"/>
            <w:szCs w:val="24"/>
          </w:rPr>
          <w:t>with</w:t>
        </w:r>
        <w:proofErr w:type="gramEnd"/>
        <w:r w:rsidR="00834CED">
          <w:rPr>
            <w:noProof w:val="0"/>
            <w:sz w:val="24"/>
            <w:szCs w:val="24"/>
          </w:rPr>
          <w:t xml:space="preserve"> above compressions, can expand this part a bit.</w:t>
        </w:r>
      </w:ins>
      <w:r>
        <w:rPr>
          <w:noProof w:val="0"/>
          <w:sz w:val="24"/>
          <w:szCs w:val="24"/>
        </w:rPr>
        <w:t xml:space="preserve"> Finally, we observed the first conclusive evidence of synapses between integrator neurons, from an ipsilaterally projecting cell onto other cells. These results support the idea of integration through positive feedback by recurrent excitation. </w:t>
      </w:r>
    </w:p>
    <w:p w14:paraId="64EDCE4C" w14:textId="77777777" w:rsidR="00BB3449" w:rsidRDefault="00BC55AF">
      <w:pPr>
        <w:pStyle w:val="Heading2"/>
        <w:widowControl/>
        <w:rPr>
          <w:noProof w:val="0"/>
        </w:rPr>
      </w:pPr>
      <w:proofErr w:type="gramStart"/>
      <w:r>
        <w:rPr>
          <w:noProof w:val="0"/>
        </w:rPr>
        <w:t>1  Introduction</w:t>
      </w:r>
      <w:proofErr w:type="gramEnd"/>
    </w:p>
    <w:p w14:paraId="12101420" w14:textId="469FFCB9" w:rsidR="00BB3449" w:rsidRDefault="00D15A71">
      <w:pPr>
        <w:widowControl/>
        <w:spacing w:before="60"/>
        <w:jc w:val="both"/>
        <w:rPr>
          <w:noProof w:val="0"/>
          <w:sz w:val="24"/>
          <w:szCs w:val="24"/>
        </w:rPr>
      </w:pPr>
      <w:ins w:id="11" w:author="Emre_Work" w:date="2016-08-10T06:04:00Z">
        <w:r>
          <w:rPr>
            <w:noProof w:val="0"/>
            <w:sz w:val="24"/>
            <w:szCs w:val="24"/>
          </w:rPr>
          <w:t xml:space="preserve">Progress towards understanding the neuronal and network underpinnings of persistent activity in the nervous system has been stymied by a limited set approaches for connecting cellular and circuit structure with global function. [Recent developments in high-throughput analysis of neurons and neural circuits using electron microscopy have opened new avenues for delineating such links. </w:t>
        </w:r>
        <w:proofErr w:type="spellStart"/>
        <w:r>
          <w:rPr>
            <w:noProof w:val="0"/>
            <w:sz w:val="24"/>
            <w:szCs w:val="24"/>
          </w:rPr>
          <w:t>em</w:t>
        </w:r>
        <w:proofErr w:type="spellEnd"/>
        <w:r>
          <w:rPr>
            <w:noProof w:val="0"/>
            <w:sz w:val="24"/>
            <w:szCs w:val="24"/>
          </w:rPr>
          <w:t xml:space="preserve">, 3d reconstructions with ultrastructural resolution. If successfully combined with high-resolution two-photon imaging of calcium signals reporting persistent activity, </w:t>
        </w:r>
        <w:proofErr w:type="spellStart"/>
        <w:r>
          <w:rPr>
            <w:noProof w:val="0"/>
            <w:sz w:val="24"/>
            <w:szCs w:val="24"/>
          </w:rPr>
          <w:t>ssEM</w:t>
        </w:r>
        <w:proofErr w:type="spellEnd"/>
        <w:r>
          <w:rPr>
            <w:noProof w:val="0"/>
            <w:sz w:val="24"/>
            <w:szCs w:val="24"/>
          </w:rPr>
          <w:t xml:space="preserve"> could greatly accelerate our understanding of persistent firing.  [Larval zebrafish hype overused and not broadly appealing] </w:t>
        </w:r>
      </w:ins>
      <w:r w:rsidR="00BC55AF">
        <w:rPr>
          <w:noProof w:val="0"/>
          <w:sz w:val="24"/>
          <w:szCs w:val="24"/>
        </w:rPr>
        <w:t>The larval zebrafish is an important model organism for investigating the relation between neural circuits and behavior (Friedrich</w:t>
      </w:r>
      <w:proofErr w:type="gramStart"/>
      <w:r w:rsidR="00BC55AF">
        <w:rPr>
          <w:noProof w:val="0"/>
          <w:sz w:val="24"/>
          <w:szCs w:val="24"/>
        </w:rPr>
        <w:t>:2010hj</w:t>
      </w:r>
      <w:proofErr w:type="gramEnd"/>
      <w:r w:rsidR="00BC55AF">
        <w:rPr>
          <w:noProof w:val="0"/>
          <w:sz w:val="24"/>
          <w:szCs w:val="24"/>
        </w:rPr>
        <w:t>). It is now possible to image the neural activity in the whole animal via calcium imaging and correlate them with a variety of behaviors (Ahrens</w:t>
      </w:r>
      <w:proofErr w:type="gramStart"/>
      <w:r w:rsidR="00BC55AF">
        <w:rPr>
          <w:noProof w:val="0"/>
          <w:sz w:val="24"/>
          <w:szCs w:val="24"/>
        </w:rPr>
        <w:t>:2012ej</w:t>
      </w:r>
      <w:proofErr w:type="gramEnd"/>
      <w:r w:rsidR="00BC55AF">
        <w:rPr>
          <w:noProof w:val="0"/>
          <w:sz w:val="24"/>
          <w:szCs w:val="24"/>
        </w:rPr>
        <w:t xml:space="preserve">). However to understand the neuronal and network underpinnings of these behaviors we need </w:t>
      </w:r>
      <w:r w:rsidR="00BC55AF">
        <w:rPr>
          <w:noProof w:val="0"/>
          <w:sz w:val="24"/>
          <w:szCs w:val="24"/>
        </w:rPr>
        <w:lastRenderedPageBreak/>
        <w:t xml:space="preserve">approaches that connect cellular function to anatomical </w:t>
      </w:r>
      <w:proofErr w:type="gramStart"/>
      <w:r w:rsidR="00BC55AF">
        <w:rPr>
          <w:noProof w:val="0"/>
          <w:sz w:val="24"/>
          <w:szCs w:val="24"/>
        </w:rPr>
        <w:t>structure .</w:t>
      </w:r>
      <w:proofErr w:type="gramEnd"/>
      <w:r w:rsidR="00BC55AF">
        <w:rPr>
          <w:noProof w:val="0"/>
          <w:sz w:val="24"/>
          <w:szCs w:val="24"/>
        </w:rPr>
        <w:t xml:space="preserve"> Recent developments in the mouse retina (Briggman:2011ct) and primary visual cortex (Bock:2011fk; Lee:2016ti), using 3d electron microscopic reconstructions along with two-photon calcium imaging have offered an </w:t>
      </w:r>
      <w:proofErr w:type="spellStart"/>
      <w:r w:rsidR="00BC55AF">
        <w:rPr>
          <w:noProof w:val="0"/>
          <w:sz w:val="24"/>
          <w:szCs w:val="24"/>
        </w:rPr>
        <w:t>approch</w:t>
      </w:r>
      <w:proofErr w:type="spellEnd"/>
      <w:r w:rsidR="00BC55AF">
        <w:rPr>
          <w:noProof w:val="0"/>
          <w:sz w:val="24"/>
          <w:szCs w:val="24"/>
        </w:rPr>
        <w:t xml:space="preserve"> to link cellular </w:t>
      </w:r>
      <w:proofErr w:type="spellStart"/>
      <w:r w:rsidR="00BC55AF">
        <w:rPr>
          <w:noProof w:val="0"/>
          <w:sz w:val="24"/>
          <w:szCs w:val="24"/>
        </w:rPr>
        <w:t>funciton</w:t>
      </w:r>
      <w:proofErr w:type="spellEnd"/>
      <w:r w:rsidR="00BC55AF">
        <w:rPr>
          <w:noProof w:val="0"/>
          <w:sz w:val="24"/>
          <w:szCs w:val="24"/>
        </w:rPr>
        <w:t xml:space="preserve"> to network structure. And that subtle </w:t>
      </w:r>
      <w:proofErr w:type="spellStart"/>
      <w:r w:rsidR="00BC55AF">
        <w:rPr>
          <w:noProof w:val="0"/>
          <w:sz w:val="24"/>
          <w:szCs w:val="24"/>
        </w:rPr>
        <w:t>diferences</w:t>
      </w:r>
      <w:proofErr w:type="spellEnd"/>
      <w:r w:rsidR="00BC55AF">
        <w:rPr>
          <w:noProof w:val="0"/>
          <w:sz w:val="24"/>
          <w:szCs w:val="24"/>
        </w:rPr>
        <w:t xml:space="preserve"> in spatial location of synaptic partners can underlie large changes in circuit function (Ding</w:t>
      </w:r>
      <w:proofErr w:type="gramStart"/>
      <w:r w:rsidR="00BC55AF">
        <w:rPr>
          <w:noProof w:val="0"/>
          <w:sz w:val="24"/>
          <w:szCs w:val="24"/>
        </w:rPr>
        <w:t>:2016id</w:t>
      </w:r>
      <w:proofErr w:type="gramEnd"/>
      <w:r w:rsidR="00BC55AF">
        <w:rPr>
          <w:noProof w:val="0"/>
          <w:sz w:val="24"/>
          <w:szCs w:val="24"/>
        </w:rPr>
        <w:t xml:space="preserve">). Here we implement such </w:t>
      </w:r>
      <w:proofErr w:type="spellStart"/>
      <w:r w:rsidR="00BC55AF">
        <w:rPr>
          <w:noProof w:val="0"/>
          <w:sz w:val="24"/>
          <w:szCs w:val="24"/>
        </w:rPr>
        <w:t>and</w:t>
      </w:r>
      <w:proofErr w:type="spellEnd"/>
      <w:r w:rsidR="00BC55AF">
        <w:rPr>
          <w:noProof w:val="0"/>
          <w:sz w:val="24"/>
          <w:szCs w:val="24"/>
        </w:rPr>
        <w:t xml:space="preserve"> approach in the larval zebrafish to investigate the ultra-structure of cells that generate persistent firing in a hindbrain neural circuit known as the "velocity-to-position neural integrator," or "neural integrator" for short (Major:2004dk; Joshua:2015kx). </w:t>
      </w:r>
    </w:p>
    <w:p w14:paraId="0DE0D34A" w14:textId="426E2F25" w:rsidR="00BB3449" w:rsidRDefault="00BC55AF">
      <w:pPr>
        <w:widowControl/>
        <w:spacing w:before="60"/>
        <w:ind w:firstLine="300"/>
        <w:jc w:val="both"/>
        <w:rPr>
          <w:noProof w:val="0"/>
          <w:sz w:val="24"/>
          <w:szCs w:val="24"/>
        </w:rPr>
      </w:pPr>
      <w:r>
        <w:rPr>
          <w:noProof w:val="0"/>
          <w:sz w:val="24"/>
          <w:szCs w:val="24"/>
        </w:rPr>
        <w:t>The neural integrator gets its name because the transformation of eye velocity into eye position is the computational operation of integration with respect to time. Integrator neurons are operationally defined as premotor neurons that carry a horizontal eye position signal in their spiking</w:t>
      </w:r>
      <w:ins w:id="12" w:author="Emre_Work" w:date="2016-08-10T06:06:00Z">
        <w:r w:rsidR="00D15A71">
          <w:rPr>
            <w:noProof w:val="0"/>
            <w:sz w:val="24"/>
            <w:szCs w:val="24"/>
          </w:rPr>
          <w:t xml:space="preserve"> [not specific enough]</w:t>
        </w:r>
      </w:ins>
      <w:r>
        <w:rPr>
          <w:noProof w:val="0"/>
          <w:sz w:val="24"/>
          <w:szCs w:val="24"/>
        </w:rPr>
        <w:t>. (There is also an integrator for vertical eye movements, but it will not be discussed here.) Integrator cells are thought</w:t>
      </w:r>
      <w:ins w:id="13" w:author="Emre_Work" w:date="2016-08-10T06:35:00Z">
        <w:r w:rsidR="00AC008E">
          <w:rPr>
            <w:noProof w:val="0"/>
            <w:sz w:val="24"/>
            <w:szCs w:val="24"/>
          </w:rPr>
          <w:t xml:space="preserve"> [does this imply theory or experiment?]</w:t>
        </w:r>
      </w:ins>
      <w:r>
        <w:rPr>
          <w:noProof w:val="0"/>
          <w:sz w:val="24"/>
          <w:szCs w:val="24"/>
        </w:rPr>
        <w:t xml:space="preserve"> to send their eye position signals through direct synapses onto extraocular motor neurons located in the abducens nucleus. They are also thought</w:t>
      </w:r>
      <w:ins w:id="14" w:author="Emre_Work" w:date="2016-08-10T06:34:00Z">
        <w:r w:rsidR="00AC008E">
          <w:rPr>
            <w:noProof w:val="0"/>
            <w:sz w:val="24"/>
            <w:szCs w:val="24"/>
          </w:rPr>
          <w:t xml:space="preserve"> [</w:t>
        </w:r>
      </w:ins>
      <w:ins w:id="15" w:author="Emre_Work" w:date="2016-08-10T06:35:00Z">
        <w:r w:rsidR="00AC008E">
          <w:rPr>
            <w:noProof w:val="0"/>
            <w:sz w:val="24"/>
            <w:szCs w:val="24"/>
          </w:rPr>
          <w:t>likewise</w:t>
        </w:r>
      </w:ins>
      <w:ins w:id="16" w:author="Emre_Work" w:date="2016-08-10T06:34:00Z">
        <w:r w:rsidR="00AC008E">
          <w:rPr>
            <w:noProof w:val="0"/>
            <w:sz w:val="24"/>
            <w:szCs w:val="24"/>
          </w:rPr>
          <w:t>]</w:t>
        </w:r>
      </w:ins>
      <w:r>
        <w:rPr>
          <w:noProof w:val="0"/>
          <w:sz w:val="24"/>
          <w:szCs w:val="24"/>
        </w:rPr>
        <w:t xml:space="preserve"> to receive inputs from multiple convergent pathways that encode eye velocity for every type of eye movement. Therefore, the neural integrator is the “final common pathway” for all types of eye movements in fish (Pastor</w:t>
      </w:r>
      <w:proofErr w:type="gramStart"/>
      <w:r>
        <w:rPr>
          <w:noProof w:val="0"/>
          <w:sz w:val="24"/>
          <w:szCs w:val="24"/>
        </w:rPr>
        <w:t>:1994tx</w:t>
      </w:r>
      <w:proofErr w:type="gramEnd"/>
      <w:r>
        <w:rPr>
          <w:noProof w:val="0"/>
          <w:sz w:val="24"/>
          <w:szCs w:val="24"/>
        </w:rPr>
        <w:t xml:space="preserve">; Aksay:2000cn; Aksay:2001fx), rodents (vanAlphen:2001vc), non-human primates (Robinson:1989wt; Robinson:1975vm), and humans (Leigh:2015ts). </w:t>
      </w:r>
    </w:p>
    <w:p w14:paraId="05167230" w14:textId="181372F7" w:rsidR="00BB3449" w:rsidRDefault="00BC55AF">
      <w:pPr>
        <w:widowControl/>
        <w:spacing w:before="60"/>
        <w:ind w:firstLine="300"/>
        <w:jc w:val="both"/>
        <w:rPr>
          <w:noProof w:val="0"/>
          <w:sz w:val="24"/>
          <w:szCs w:val="24"/>
        </w:rPr>
      </w:pPr>
      <w:r>
        <w:rPr>
          <w:noProof w:val="0"/>
          <w:sz w:val="24"/>
          <w:szCs w:val="24"/>
        </w:rPr>
        <w:t>Previous attempts to understand how the integrator neurons transforms the ’pulse’ like eye velocity signals to a ‘step’ like eye position output have relied on combining single-cell electrophysiology with light-microscopic dye fills. Intracellular recording in goldfish hindbrain neurons that exhibited spiking correlated to eye position, followed by anatomical dye fill, show the axons of these cells to send collaterals to areas where other integrator neurons were observed (Aksay:2000cn). Similar anatomical observations have been observed in cats (McCrea</w:t>
      </w:r>
      <w:proofErr w:type="gramStart"/>
      <w:r>
        <w:rPr>
          <w:noProof w:val="0"/>
          <w:sz w:val="24"/>
          <w:szCs w:val="24"/>
        </w:rPr>
        <w:t>:1985hx</w:t>
      </w:r>
      <w:proofErr w:type="gramEnd"/>
      <w:r>
        <w:rPr>
          <w:noProof w:val="0"/>
          <w:sz w:val="24"/>
          <w:szCs w:val="24"/>
        </w:rPr>
        <w:t xml:space="preserve">) and nonhuman primates (Steiger:1979ev). These observations have shaped theoretical models to propose that integration can be setup by recurrent excitation between </w:t>
      </w:r>
      <w:r>
        <w:rPr>
          <w:noProof w:val="0"/>
          <w:sz w:val="24"/>
          <w:szCs w:val="24"/>
        </w:rPr>
        <w:lastRenderedPageBreak/>
        <w:t>these neurons (Kamath</w:t>
      </w:r>
      <w:proofErr w:type="gramStart"/>
      <w:r>
        <w:rPr>
          <w:noProof w:val="0"/>
          <w:sz w:val="24"/>
          <w:szCs w:val="24"/>
        </w:rPr>
        <w:t>:1976jm</w:t>
      </w:r>
      <w:proofErr w:type="gramEnd"/>
      <w:r>
        <w:rPr>
          <w:noProof w:val="0"/>
          <w:sz w:val="24"/>
          <w:szCs w:val="24"/>
        </w:rPr>
        <w:t xml:space="preserve">; </w:t>
      </w:r>
      <w:proofErr w:type="spellStart"/>
      <w:r>
        <w:rPr>
          <w:noProof w:val="0"/>
          <w:sz w:val="24"/>
          <w:szCs w:val="24"/>
        </w:rPr>
        <w:t>seung</w:t>
      </w:r>
      <w:proofErr w:type="spellEnd"/>
      <w:r>
        <w:rPr>
          <w:noProof w:val="0"/>
          <w:sz w:val="24"/>
          <w:szCs w:val="24"/>
        </w:rPr>
        <w:t>\s\do5(</w:t>
      </w:r>
      <w:r>
        <w:rPr>
          <w:noProof w:val="0"/>
          <w:sz w:val="16"/>
          <w:szCs w:val="16"/>
        </w:rPr>
        <w:t>h</w:t>
      </w:r>
      <w:r>
        <w:rPr>
          <w:noProof w:val="0"/>
          <w:sz w:val="24"/>
          <w:szCs w:val="24"/>
        </w:rPr>
        <w:t>)ow\s\do5(</w:t>
      </w:r>
      <w:r>
        <w:rPr>
          <w:noProof w:val="0"/>
          <w:sz w:val="16"/>
          <w:szCs w:val="16"/>
        </w:rPr>
        <w:t>1</w:t>
      </w:r>
      <w:r>
        <w:rPr>
          <w:noProof w:val="0"/>
          <w:sz w:val="24"/>
          <w:szCs w:val="24"/>
        </w:rPr>
        <w:t>)996; Seung:2000kl; fisher\s\do5(</w:t>
      </w:r>
      <w:r>
        <w:rPr>
          <w:noProof w:val="0"/>
          <w:sz w:val="16"/>
          <w:szCs w:val="16"/>
        </w:rPr>
        <w:t>m</w:t>
      </w:r>
      <w:r>
        <w:rPr>
          <w:noProof w:val="0"/>
          <w:sz w:val="24"/>
          <w:szCs w:val="24"/>
        </w:rPr>
        <w:t>)</w:t>
      </w:r>
      <w:proofErr w:type="spellStart"/>
      <w:r>
        <w:rPr>
          <w:noProof w:val="0"/>
          <w:sz w:val="24"/>
          <w:szCs w:val="24"/>
        </w:rPr>
        <w:t>odeling</w:t>
      </w:r>
      <w:proofErr w:type="spellEnd"/>
      <w:r>
        <w:rPr>
          <w:noProof w:val="0"/>
          <w:sz w:val="24"/>
          <w:szCs w:val="24"/>
        </w:rPr>
        <w:t>\s\do5(</w:t>
      </w:r>
      <w:r>
        <w:rPr>
          <w:noProof w:val="0"/>
          <w:sz w:val="16"/>
          <w:szCs w:val="16"/>
        </w:rPr>
        <w:t>2</w:t>
      </w:r>
      <w:r>
        <w:rPr>
          <w:noProof w:val="0"/>
          <w:sz w:val="24"/>
          <w:szCs w:val="24"/>
        </w:rPr>
        <w:t xml:space="preserve">)013). More recent high throughput methods have relied on two-photon calcium imaging to identify many integrator neurons followed by sparse, targeted single cell electroporation of fluorescent indicators for anatomical reconstruction (Lee:2015dv). While these studies have delineated the arborization and projection patterns of integrator neurons, they were limited to one or a few neurons in any individual brain and do not reveal locations and the distributions of their input and </w:t>
      </w:r>
      <w:proofErr w:type="spellStart"/>
      <w:r>
        <w:rPr>
          <w:noProof w:val="0"/>
          <w:sz w:val="24"/>
          <w:szCs w:val="24"/>
        </w:rPr>
        <w:t>outpus</w:t>
      </w:r>
      <w:proofErr w:type="spellEnd"/>
      <w:r>
        <w:rPr>
          <w:noProof w:val="0"/>
          <w:sz w:val="24"/>
          <w:szCs w:val="24"/>
        </w:rPr>
        <w:t xml:space="preserve"> synapses. And although, the axonal projections could potentially contact dendrites of other integrator neurons, conclusive evidence for contact and synapses has been lacking. </w:t>
      </w:r>
      <w:ins w:id="17" w:author="Emre_Work" w:date="2016-08-10T06:37:00Z">
        <w:r w:rsidR="00AC008E">
          <w:rPr>
            <w:noProof w:val="0"/>
            <w:sz w:val="24"/>
            <w:szCs w:val="24"/>
          </w:rPr>
          <w:t>[</w:t>
        </w:r>
        <w:proofErr w:type="gramStart"/>
        <w:r w:rsidR="00AC008E">
          <w:rPr>
            <w:noProof w:val="0"/>
            <w:sz w:val="24"/>
            <w:szCs w:val="24"/>
          </w:rPr>
          <w:t>well</w:t>
        </w:r>
        <w:proofErr w:type="gramEnd"/>
        <w:r w:rsidR="00AC008E">
          <w:rPr>
            <w:noProof w:val="0"/>
            <w:sz w:val="24"/>
            <w:szCs w:val="24"/>
          </w:rPr>
          <w:t xml:space="preserve"> done]</w:t>
        </w:r>
      </w:ins>
    </w:p>
    <w:p w14:paraId="492746AC" w14:textId="3D2E1D03" w:rsidR="00BB3449" w:rsidRDefault="00BC55AF">
      <w:pPr>
        <w:widowControl/>
        <w:spacing w:before="60"/>
        <w:ind w:firstLine="300"/>
        <w:jc w:val="both"/>
        <w:rPr>
          <w:noProof w:val="0"/>
          <w:sz w:val="24"/>
          <w:szCs w:val="24"/>
        </w:rPr>
      </w:pPr>
      <w:r>
        <w:rPr>
          <w:noProof w:val="0"/>
          <w:sz w:val="24"/>
          <w:szCs w:val="24"/>
        </w:rPr>
        <w:t xml:space="preserve">We combined two-photon calcium imaging of neurons in a behaving fish to identify persistent firing neurons in the neural integrator, with subsequent reconstructions of the same neurons using serial electron microscopy. We found evidence for multiple classes of neurons within the integrator population based on differences in </w:t>
      </w:r>
      <w:proofErr w:type="spellStart"/>
      <w:r>
        <w:rPr>
          <w:noProof w:val="0"/>
          <w:sz w:val="24"/>
          <w:szCs w:val="24"/>
        </w:rPr>
        <w:t>dendrritic</w:t>
      </w:r>
      <w:proofErr w:type="spellEnd"/>
      <w:r>
        <w:rPr>
          <w:noProof w:val="0"/>
          <w:sz w:val="24"/>
          <w:szCs w:val="24"/>
        </w:rPr>
        <w:t xml:space="preserve"> arborization, </w:t>
      </w:r>
      <w:proofErr w:type="spellStart"/>
      <w:r>
        <w:rPr>
          <w:noProof w:val="0"/>
          <w:sz w:val="24"/>
          <w:szCs w:val="24"/>
        </w:rPr>
        <w:t>axional</w:t>
      </w:r>
      <w:proofErr w:type="spellEnd"/>
      <w:r>
        <w:rPr>
          <w:noProof w:val="0"/>
          <w:sz w:val="24"/>
          <w:szCs w:val="24"/>
        </w:rPr>
        <w:t xml:space="preserve"> projections and synaptic distributions. These include, previously identified neurons with ipsilaterally projecting axons at rostro-medial locations that are thought to be excitatory, and neurons with contralaterally projecting axons at </w:t>
      </w:r>
      <w:proofErr w:type="spellStart"/>
      <w:r>
        <w:rPr>
          <w:noProof w:val="0"/>
          <w:sz w:val="24"/>
          <w:szCs w:val="24"/>
        </w:rPr>
        <w:t>medio</w:t>
      </w:r>
      <w:proofErr w:type="spellEnd"/>
      <w:r>
        <w:rPr>
          <w:noProof w:val="0"/>
          <w:sz w:val="24"/>
          <w:szCs w:val="24"/>
        </w:rPr>
        <w:t xml:space="preserve">-caudal locations that are thought to be inhibitory. In addition, we found neurons at the lateral most edge of the volume, for which we could not identify an axon and a small subset of previously unreported integrator neurons with both ipsilateral and contralateral axonal projections. We identified chemical synapses in our images by the existence of presynaptic vesicles and postsynaptic densities. All chemical synapses involving integrator neurons largely contained small vesicles, suggesting the presence of conventional rather than </w:t>
      </w:r>
      <w:proofErr w:type="spellStart"/>
      <w:r>
        <w:rPr>
          <w:noProof w:val="0"/>
          <w:sz w:val="24"/>
          <w:szCs w:val="24"/>
        </w:rPr>
        <w:t>peptidergic</w:t>
      </w:r>
      <w:proofErr w:type="spellEnd"/>
      <w:r>
        <w:rPr>
          <w:noProof w:val="0"/>
          <w:sz w:val="24"/>
          <w:szCs w:val="24"/>
        </w:rPr>
        <w:t xml:space="preserve"> neurotransmitters. The neurotransmitter identity of the neurons was inferred based on the organization of somata in the hindbrain into ’stripes’ that correspond closely to alternating excitatory and inhibitory pools of neurons (Higashijima</w:t>
      </w:r>
      <w:proofErr w:type="gramStart"/>
      <w:r>
        <w:rPr>
          <w:noProof w:val="0"/>
          <w:sz w:val="24"/>
          <w:szCs w:val="24"/>
        </w:rPr>
        <w:t>:2004cn</w:t>
      </w:r>
      <w:proofErr w:type="gramEnd"/>
      <w:r>
        <w:rPr>
          <w:noProof w:val="0"/>
          <w:sz w:val="24"/>
          <w:szCs w:val="24"/>
        </w:rPr>
        <w:t xml:space="preserve">; Kinkhabwala:2011et; Koyama:2011kl). Finally we report evidence for direct synaptic connectivity between ipsilaterally projecting neurons and ipsilateral and contralateral projecting integrator neurons. Our work is the first application of this approach to a population of neurons defined by their encoding of behavioral variables, rather than stimulus variables. </w:t>
      </w:r>
      <w:ins w:id="18" w:author="Emre_Work" w:date="2016-08-10T06:40:00Z">
        <w:r w:rsidR="00AC008E">
          <w:rPr>
            <w:noProof w:val="0"/>
            <w:sz w:val="24"/>
            <w:szCs w:val="24"/>
          </w:rPr>
          <w:t>[</w:t>
        </w:r>
        <w:proofErr w:type="gramStart"/>
        <w:r w:rsidR="00AC008E">
          <w:rPr>
            <w:noProof w:val="0"/>
            <w:sz w:val="24"/>
            <w:szCs w:val="24"/>
          </w:rPr>
          <w:t>likely</w:t>
        </w:r>
        <w:proofErr w:type="gramEnd"/>
        <w:r w:rsidR="00AC008E">
          <w:rPr>
            <w:noProof w:val="0"/>
            <w:sz w:val="24"/>
            <w:szCs w:val="24"/>
          </w:rPr>
          <w:t xml:space="preserve"> too </w:t>
        </w:r>
        <w:r w:rsidR="00AC008E">
          <w:rPr>
            <w:noProof w:val="0"/>
            <w:sz w:val="24"/>
            <w:szCs w:val="24"/>
          </w:rPr>
          <w:lastRenderedPageBreak/>
          <w:t>much detail, just setup some anticipation for what we will now hear about]</w:t>
        </w:r>
      </w:ins>
    </w:p>
    <w:p w14:paraId="02CF06E9" w14:textId="77777777" w:rsidR="00BB3449" w:rsidRDefault="00BC55AF">
      <w:pPr>
        <w:pStyle w:val="Heading2"/>
        <w:widowControl/>
        <w:rPr>
          <w:noProof w:val="0"/>
        </w:rPr>
      </w:pPr>
      <w:proofErr w:type="gramStart"/>
      <w:r>
        <w:rPr>
          <w:noProof w:val="0"/>
        </w:rPr>
        <w:t>2  Results</w:t>
      </w:r>
      <w:proofErr w:type="gramEnd"/>
    </w:p>
    <w:p w14:paraId="5B48C4A0" w14:textId="77777777" w:rsidR="00BB3449" w:rsidRDefault="00BC55AF">
      <w:pPr>
        <w:pStyle w:val="Heading3"/>
        <w:widowControl/>
        <w:rPr>
          <w:noProof w:val="0"/>
        </w:rPr>
      </w:pPr>
      <w:proofErr w:type="gramStart"/>
      <w:r>
        <w:rPr>
          <w:noProof w:val="0"/>
        </w:rPr>
        <w:t>2.1  Combined</w:t>
      </w:r>
      <w:proofErr w:type="gramEnd"/>
      <w:r>
        <w:rPr>
          <w:noProof w:val="0"/>
        </w:rPr>
        <w:t xml:space="preserve"> two-photon and electron microscopy of integrator neurons</w:t>
      </w:r>
    </w:p>
    <w:p w14:paraId="11AC1FDF" w14:textId="77777777" w:rsidR="00BB3449" w:rsidRDefault="00BC55AF">
      <w:pPr>
        <w:widowControl/>
        <w:spacing w:before="60"/>
        <w:jc w:val="both"/>
        <w:rPr>
          <w:noProof w:val="0"/>
          <w:sz w:val="24"/>
          <w:szCs w:val="24"/>
        </w:rPr>
      </w:pPr>
      <w:r>
        <w:rPr>
          <w:noProof w:val="0"/>
          <w:sz w:val="24"/>
          <w:szCs w:val="24"/>
        </w:rPr>
        <w:t xml:space="preserve">To identify putative integrator neurons we performed two-photon calcium imaging of the caudal hindbrain in </w:t>
      </w:r>
      <w:proofErr w:type="gramStart"/>
      <w:r>
        <w:rPr>
          <w:noProof w:val="0"/>
          <w:sz w:val="24"/>
          <w:szCs w:val="24"/>
        </w:rPr>
        <w:t>a</w:t>
      </w:r>
      <w:proofErr w:type="gramEnd"/>
      <w:r>
        <w:rPr>
          <w:noProof w:val="0"/>
          <w:sz w:val="24"/>
          <w:szCs w:val="24"/>
        </w:rPr>
        <w:t xml:space="preserve"> x </w:t>
      </w:r>
      <w:proofErr w:type="spellStart"/>
      <w:r>
        <w:rPr>
          <w:noProof w:val="0"/>
          <w:sz w:val="24"/>
          <w:szCs w:val="24"/>
        </w:rPr>
        <w:t>dpf</w:t>
      </w:r>
      <w:proofErr w:type="spellEnd"/>
      <w:r>
        <w:rPr>
          <w:noProof w:val="0"/>
          <w:sz w:val="24"/>
          <w:szCs w:val="24"/>
        </w:rPr>
        <w:t xml:space="preserve"> larval zebrafish following bolus loading of the calcium sensor Oregon Green BAPTA 1-AM. [</w:t>
      </w:r>
      <w:proofErr w:type="gramStart"/>
      <w:r>
        <w:rPr>
          <w:noProof w:val="0"/>
          <w:sz w:val="24"/>
          <w:szCs w:val="24"/>
        </w:rPr>
        <w:t>describe</w:t>
      </w:r>
      <w:proofErr w:type="gramEnd"/>
      <w:r>
        <w:rPr>
          <w:noProof w:val="0"/>
          <w:sz w:val="24"/>
          <w:szCs w:val="24"/>
        </w:rPr>
        <w:t xml:space="preserve"> imaging plane specs here, focused on left side where loading was best]. Following functional imaging, we imaged the entire hindbrain of the animal with optical sections that were 1 </w:t>
      </w:r>
      <w:r>
        <w:rPr>
          <w:rFonts w:ascii="Symbol" w:hAnsi="Symbol" w:cs="Symbol"/>
          <w:noProof w:val="0"/>
          <w:sz w:val="24"/>
          <w:szCs w:val="24"/>
        </w:rPr>
        <w:t></w:t>
      </w:r>
      <w:r>
        <w:rPr>
          <w:noProof w:val="0"/>
          <w:sz w:val="24"/>
          <w:szCs w:val="24"/>
        </w:rPr>
        <w:t>m apart, producing a light microscopic volume (LM volume). Calcium signals were correlated with eye position to identify integrator somata from the imaged planes (Fig. 1A) (Miri</w:t>
      </w:r>
      <w:proofErr w:type="gramStart"/>
      <w:r>
        <w:rPr>
          <w:noProof w:val="0"/>
          <w:sz w:val="24"/>
          <w:szCs w:val="24"/>
        </w:rPr>
        <w:t>:2011ft</w:t>
      </w:r>
      <w:proofErr w:type="gramEnd"/>
      <w:r>
        <w:rPr>
          <w:noProof w:val="0"/>
          <w:sz w:val="24"/>
          <w:szCs w:val="24"/>
        </w:rPr>
        <w:t xml:space="preserve">). Cells were identified as integrator neurons if saccade-triggered average fluorescence was correlated strongly with saccade-triggered eye position following an </w:t>
      </w:r>
      <w:proofErr w:type="spellStart"/>
      <w:r>
        <w:rPr>
          <w:noProof w:val="0"/>
          <w:sz w:val="24"/>
          <w:szCs w:val="24"/>
        </w:rPr>
        <w:t>ipsiversive</w:t>
      </w:r>
      <w:proofErr w:type="spellEnd"/>
      <w:r>
        <w:rPr>
          <w:noProof w:val="0"/>
          <w:sz w:val="24"/>
          <w:szCs w:val="24"/>
        </w:rPr>
        <w:t xml:space="preserve"> saccade (Fig. 1A - b, arrow) (Pearson coefficient &gt;0.6), the cell was identified as an integrator neuron (Fig. 1A - b). This resulted in the identification of 22 integrator cells from 3 distinct imaging planes. </w:t>
      </w:r>
    </w:p>
    <w:p w14:paraId="134F6E27" w14:textId="77777777" w:rsidR="00BB3449" w:rsidRDefault="00BC55AF">
      <w:pPr>
        <w:widowControl/>
        <w:spacing w:before="60"/>
        <w:ind w:firstLine="300"/>
        <w:jc w:val="both"/>
        <w:rPr>
          <w:noProof w:val="0"/>
          <w:sz w:val="24"/>
          <w:szCs w:val="24"/>
        </w:rPr>
      </w:pPr>
      <w:r>
        <w:rPr>
          <w:noProof w:val="0"/>
          <w:sz w:val="24"/>
          <w:szCs w:val="24"/>
        </w:rPr>
        <w:t xml:space="preserve">As seen by the average of the fluorescence response (Fig. 1A- c), these cells have distinct, graded persistent activity during eye fixation. This persistent activity was quantified with a persistent firing metric, calculated as the area under an exponential fit to the firing rate profile determined from a deconvolution of the fluorescence data (methods). Overall, we observed that cells that were nearer to each other have similar persistence levels with cells at caudal locations having slightly higher persistence levels as compared to cells at rostral locations </w:t>
      </w:r>
      <w:proofErr w:type="gramStart"/>
      <w:r>
        <w:rPr>
          <w:noProof w:val="0"/>
          <w:sz w:val="24"/>
          <w:szCs w:val="24"/>
        </w:rPr>
        <w:t>( Sup</w:t>
      </w:r>
      <w:proofErr w:type="gramEnd"/>
      <w:r>
        <w:rPr>
          <w:noProof w:val="0"/>
          <w:sz w:val="24"/>
          <w:szCs w:val="24"/>
        </w:rPr>
        <w:t xml:space="preserve">. Fig. </w:t>
      </w:r>
      <w:proofErr w:type="gramStart"/>
      <w:r>
        <w:rPr>
          <w:noProof w:val="0"/>
          <w:sz w:val="24"/>
          <w:szCs w:val="24"/>
        </w:rPr>
        <w:t>1A )</w:t>
      </w:r>
      <w:proofErr w:type="gramEnd"/>
      <w:r>
        <w:rPr>
          <w:noProof w:val="0"/>
          <w:sz w:val="24"/>
          <w:szCs w:val="24"/>
        </w:rPr>
        <w:t xml:space="preserve">. As observed previously, the degree of persistent firing was distributed over a wide range (Figure 1A, D and Sup. Fig. </w:t>
      </w:r>
      <w:proofErr w:type="gramStart"/>
      <w:r>
        <w:rPr>
          <w:noProof w:val="0"/>
          <w:sz w:val="24"/>
          <w:szCs w:val="24"/>
        </w:rPr>
        <w:t>1B )</w:t>
      </w:r>
      <w:proofErr w:type="gramEnd"/>
      <w:r>
        <w:rPr>
          <w:noProof w:val="0"/>
          <w:sz w:val="24"/>
          <w:szCs w:val="24"/>
        </w:rPr>
        <w:t>. This result is consistent with the spatial organization of integrator cells in the larval zebrafish revealed by optical imaging (Miri</w:t>
      </w:r>
      <w:proofErr w:type="gramStart"/>
      <w:r>
        <w:rPr>
          <w:noProof w:val="0"/>
          <w:sz w:val="24"/>
          <w:szCs w:val="24"/>
        </w:rPr>
        <w:t>:2011ib</w:t>
      </w:r>
      <w:proofErr w:type="gramEnd"/>
      <w:r>
        <w:rPr>
          <w:noProof w:val="0"/>
          <w:sz w:val="24"/>
          <w:szCs w:val="24"/>
        </w:rPr>
        <w:t>), and from paired unit recordings in goldfish and monkey(Aksay:2003un; Dale:2015hh).</w:t>
      </w:r>
    </w:p>
    <w:p w14:paraId="69419439" w14:textId="470A6E0F" w:rsidR="00BB3449" w:rsidRDefault="00BC55AF">
      <w:pPr>
        <w:widowControl/>
        <w:spacing w:before="60"/>
        <w:ind w:firstLine="300"/>
        <w:jc w:val="both"/>
        <w:rPr>
          <w:noProof w:val="0"/>
          <w:sz w:val="24"/>
          <w:szCs w:val="24"/>
        </w:rPr>
      </w:pPr>
      <w:r>
        <w:rPr>
          <w:noProof w:val="0"/>
          <w:sz w:val="24"/>
          <w:szCs w:val="24"/>
        </w:rPr>
        <w:t xml:space="preserve">After functional identification of neural integrator cells, the tissue was fixed and sectioned for serial electron microscopy, </w:t>
      </w:r>
      <w:r>
        <w:rPr>
          <w:noProof w:val="0"/>
          <w:sz w:val="24"/>
          <w:szCs w:val="24"/>
        </w:rPr>
        <w:lastRenderedPageBreak/>
        <w:t xml:space="preserve">imaged at 5x5x45nm resolution. These images were stitched and aligned to create a 3D electron microscopy volume (EM) that was registered with the LM volume. (Fig. 1B and Methods). The resulting EM volume extended ventrally from the </w:t>
      </w:r>
      <w:proofErr w:type="spellStart"/>
      <w:r>
        <w:rPr>
          <w:noProof w:val="0"/>
          <w:sz w:val="24"/>
          <w:szCs w:val="24"/>
        </w:rPr>
        <w:t>Mauthner</w:t>
      </w:r>
      <w:proofErr w:type="spellEnd"/>
      <w:r>
        <w:rPr>
          <w:noProof w:val="0"/>
          <w:sz w:val="24"/>
          <w:szCs w:val="24"/>
        </w:rPr>
        <w:t xml:space="preserve"> cell axon plane by </w:t>
      </w:r>
      <w:r>
        <w:rPr>
          <w:rFonts w:ascii="Symbol" w:hAnsi="Symbol" w:cs="Symbol"/>
          <w:noProof w:val="0"/>
          <w:sz w:val="24"/>
          <w:szCs w:val="24"/>
        </w:rPr>
        <w:t></w:t>
      </w:r>
      <w:r>
        <w:rPr>
          <w:noProof w:val="0"/>
          <w:sz w:val="24"/>
          <w:szCs w:val="24"/>
        </w:rPr>
        <w:t>60</w:t>
      </w:r>
      <w:r>
        <w:rPr>
          <w:rFonts w:ascii="Symbol" w:hAnsi="Symbol" w:cs="Symbol"/>
          <w:noProof w:val="0"/>
          <w:sz w:val="24"/>
          <w:szCs w:val="24"/>
        </w:rPr>
        <w:t></w:t>
      </w:r>
      <w:r>
        <w:rPr>
          <w:i/>
          <w:iCs/>
          <w:noProof w:val="0"/>
          <w:sz w:val="24"/>
          <w:szCs w:val="24"/>
        </w:rPr>
        <w:t>m</w:t>
      </w:r>
      <w:r>
        <w:rPr>
          <w:noProof w:val="0"/>
          <w:sz w:val="24"/>
          <w:szCs w:val="24"/>
        </w:rPr>
        <w:t xml:space="preserve">, caudally from the border of rhombomere 5/6 by </w:t>
      </w:r>
      <w:r>
        <w:rPr>
          <w:rFonts w:ascii="Symbol" w:hAnsi="Symbol" w:cs="Symbol"/>
          <w:noProof w:val="0"/>
          <w:sz w:val="24"/>
          <w:szCs w:val="24"/>
        </w:rPr>
        <w:t></w:t>
      </w:r>
      <w:r>
        <w:rPr>
          <w:noProof w:val="0"/>
          <w:sz w:val="24"/>
          <w:szCs w:val="24"/>
        </w:rPr>
        <w:t>200</w:t>
      </w:r>
      <w:r>
        <w:rPr>
          <w:rFonts w:ascii="Symbol" w:hAnsi="Symbol" w:cs="Symbol"/>
          <w:noProof w:val="0"/>
          <w:sz w:val="24"/>
          <w:szCs w:val="24"/>
        </w:rPr>
        <w:t></w:t>
      </w:r>
      <w:r>
        <w:rPr>
          <w:i/>
          <w:iCs/>
          <w:noProof w:val="0"/>
          <w:sz w:val="24"/>
          <w:szCs w:val="24"/>
        </w:rPr>
        <w:t>m</w:t>
      </w:r>
      <w:r>
        <w:rPr>
          <w:noProof w:val="0"/>
          <w:sz w:val="24"/>
          <w:szCs w:val="24"/>
        </w:rPr>
        <w:t xml:space="preserve"> and laterally from the midline by </w:t>
      </w:r>
      <w:r>
        <w:rPr>
          <w:rFonts w:ascii="Symbol" w:hAnsi="Symbol" w:cs="Symbol"/>
          <w:noProof w:val="0"/>
          <w:sz w:val="24"/>
          <w:szCs w:val="24"/>
        </w:rPr>
        <w:t></w:t>
      </w:r>
      <w:r>
        <w:rPr>
          <w:noProof w:val="0"/>
          <w:sz w:val="24"/>
          <w:szCs w:val="24"/>
        </w:rPr>
        <w:t>100</w:t>
      </w:r>
      <w:r>
        <w:rPr>
          <w:rFonts w:ascii="Symbol" w:hAnsi="Symbol" w:cs="Symbol"/>
          <w:noProof w:val="0"/>
          <w:sz w:val="24"/>
          <w:szCs w:val="24"/>
        </w:rPr>
        <w:t></w:t>
      </w:r>
      <w:r>
        <w:rPr>
          <w:i/>
          <w:iCs/>
          <w:noProof w:val="0"/>
          <w:sz w:val="24"/>
          <w:szCs w:val="24"/>
        </w:rPr>
        <w:t>m</w:t>
      </w:r>
      <w:r>
        <w:rPr>
          <w:noProof w:val="0"/>
          <w:sz w:val="24"/>
          <w:szCs w:val="24"/>
        </w:rPr>
        <w:t>. The LM and EM volumes were registered to each other by an affine transform, producing correspondence of labeled cells and blood vessels (Fig. 1C). The soma of all 22 integrator cells from the LM volume were located in the EM volume within the rhombomeres 6</w:t>
      </w:r>
      <w:proofErr w:type="gramStart"/>
      <w:r>
        <w:rPr>
          <w:noProof w:val="0"/>
          <w:sz w:val="24"/>
          <w:szCs w:val="24"/>
        </w:rPr>
        <w:t>,7</w:t>
      </w:r>
      <w:proofErr w:type="gramEnd"/>
      <w:r>
        <w:rPr>
          <w:noProof w:val="0"/>
          <w:sz w:val="24"/>
          <w:szCs w:val="24"/>
        </w:rPr>
        <w:t xml:space="preserve"> and 8 (Fig 1D)</w:t>
      </w:r>
      <w:ins w:id="19" w:author="Emre_Work" w:date="2016-08-10T07:03:00Z">
        <w:r w:rsidR="001A304D">
          <w:rPr>
            <w:noProof w:val="0"/>
            <w:sz w:val="24"/>
            <w:szCs w:val="24"/>
          </w:rPr>
          <w:t xml:space="preserve"> [possibly 6, not sure with tilt]</w:t>
        </w:r>
      </w:ins>
      <w:r>
        <w:rPr>
          <w:noProof w:val="0"/>
          <w:sz w:val="24"/>
          <w:szCs w:val="24"/>
        </w:rPr>
        <w:t xml:space="preserve">. This procedure revealed three loosely organized groups of cells (addressed later) in the imaged volume. Overlaying the persistence ’level’ of integrator cells revealed these groups to have cells with a large range of persistence levels. </w:t>
      </w:r>
    </w:p>
    <w:p w14:paraId="13E0488B" w14:textId="77777777" w:rsidR="00BB3449" w:rsidRDefault="00BC55AF">
      <w:pPr>
        <w:pStyle w:val="Heading3"/>
        <w:widowControl/>
        <w:rPr>
          <w:noProof w:val="0"/>
        </w:rPr>
      </w:pPr>
      <w:proofErr w:type="gramStart"/>
      <w:r>
        <w:rPr>
          <w:noProof w:val="0"/>
        </w:rPr>
        <w:t>2.2  Inferring</w:t>
      </w:r>
      <w:proofErr w:type="gramEnd"/>
      <w:r>
        <w:rPr>
          <w:noProof w:val="0"/>
        </w:rPr>
        <w:t xml:space="preserve"> neurotransmitter identity of integrator neurons</w:t>
      </w:r>
    </w:p>
    <w:p w14:paraId="1E4BBD50" w14:textId="762D1A13" w:rsidR="00BB3449" w:rsidRDefault="00BC55AF">
      <w:pPr>
        <w:widowControl/>
        <w:spacing w:before="60"/>
        <w:jc w:val="both"/>
        <w:rPr>
          <w:noProof w:val="0"/>
          <w:sz w:val="24"/>
          <w:szCs w:val="24"/>
        </w:rPr>
      </w:pPr>
      <w:r>
        <w:rPr>
          <w:noProof w:val="0"/>
          <w:sz w:val="24"/>
          <w:szCs w:val="24"/>
        </w:rPr>
        <w:t>We attempted to infer neurotransmitter identity of the identified integrator cells based on their somatic locations. Cell bodies in the hindbrain of the larval zebrafish follow a stereotypic alternating stripes pattern of cell bodies and neuropil. Cells in the same stripe largely share the same neurotransmitter identity, and morphology (Higashijima</w:t>
      </w:r>
      <w:proofErr w:type="gramStart"/>
      <w:r>
        <w:rPr>
          <w:noProof w:val="0"/>
          <w:sz w:val="24"/>
          <w:szCs w:val="24"/>
        </w:rPr>
        <w:t>:2004cn</w:t>
      </w:r>
      <w:proofErr w:type="gramEnd"/>
      <w:r>
        <w:rPr>
          <w:noProof w:val="0"/>
          <w:sz w:val="24"/>
          <w:szCs w:val="24"/>
        </w:rPr>
        <w:t xml:space="preserve">; Kinkhabwala:2011et; Koyama:2011kl). We projected the locations of all cell somata (Fig. 1D, ’+’ symbol) from the imaged area onto a single plane and noticed the emergence of alternating peaks of cell somata and neuropil, reminiscent of the stripe like pattern. We were able to locate 3 peaks, each corresponding to a likely stripe (Fig. 1D, bottom panel). Based on this, we inferred the putative neurotransmitter identity of the integrator cells. The medial most peak on the ipsilateral side overlaps with cells that were shown to express the </w:t>
      </w:r>
      <w:proofErr w:type="spellStart"/>
      <w:r>
        <w:rPr>
          <w:i/>
          <w:iCs/>
          <w:noProof w:val="0"/>
          <w:sz w:val="24"/>
          <w:szCs w:val="24"/>
        </w:rPr>
        <w:t>alx</w:t>
      </w:r>
      <w:proofErr w:type="spellEnd"/>
      <w:r>
        <w:rPr>
          <w:i/>
          <w:iCs/>
          <w:noProof w:val="0"/>
          <w:sz w:val="24"/>
          <w:szCs w:val="24"/>
        </w:rPr>
        <w:t xml:space="preserve"> </w:t>
      </w:r>
      <w:r>
        <w:rPr>
          <w:noProof w:val="0"/>
          <w:sz w:val="24"/>
          <w:szCs w:val="24"/>
        </w:rPr>
        <w:t>transcription factor, and are mostly glutamatergic (Kimura</w:t>
      </w:r>
      <w:proofErr w:type="gramStart"/>
      <w:r>
        <w:rPr>
          <w:noProof w:val="0"/>
          <w:sz w:val="24"/>
          <w:szCs w:val="24"/>
        </w:rPr>
        <w:t>:2006hd</w:t>
      </w:r>
      <w:proofErr w:type="gramEnd"/>
      <w:r>
        <w:rPr>
          <w:noProof w:val="0"/>
          <w:sz w:val="24"/>
          <w:szCs w:val="24"/>
        </w:rPr>
        <w:t>). Cells in this peak were previously shown to almost exclusively contain glutamatergic integrator cells (Lee</w:t>
      </w:r>
      <w:proofErr w:type="gramStart"/>
      <w:r>
        <w:rPr>
          <w:noProof w:val="0"/>
          <w:sz w:val="24"/>
          <w:szCs w:val="24"/>
        </w:rPr>
        <w:t>:2015dv</w:t>
      </w:r>
      <w:proofErr w:type="gramEnd"/>
      <w:r>
        <w:rPr>
          <w:noProof w:val="0"/>
          <w:sz w:val="24"/>
          <w:szCs w:val="24"/>
        </w:rPr>
        <w:t xml:space="preserve">). The intermediate peak corresponds to cells shown to express the transcription factor </w:t>
      </w:r>
      <w:r>
        <w:rPr>
          <w:i/>
          <w:iCs/>
          <w:noProof w:val="0"/>
          <w:sz w:val="24"/>
          <w:szCs w:val="24"/>
        </w:rPr>
        <w:t xml:space="preserve">dbx1b </w:t>
      </w:r>
      <w:r>
        <w:rPr>
          <w:noProof w:val="0"/>
          <w:sz w:val="24"/>
          <w:szCs w:val="24"/>
        </w:rPr>
        <w:t>(Kinkhabwala</w:t>
      </w:r>
      <w:proofErr w:type="gramStart"/>
      <w:r>
        <w:rPr>
          <w:noProof w:val="0"/>
          <w:sz w:val="24"/>
          <w:szCs w:val="24"/>
        </w:rPr>
        <w:t>:2011et</w:t>
      </w:r>
      <w:proofErr w:type="gramEnd"/>
      <w:r>
        <w:rPr>
          <w:noProof w:val="0"/>
          <w:sz w:val="24"/>
          <w:szCs w:val="24"/>
        </w:rPr>
        <w:t>)</w:t>
      </w:r>
      <w:r>
        <w:rPr>
          <w:i/>
          <w:iCs/>
          <w:noProof w:val="0"/>
          <w:sz w:val="24"/>
          <w:szCs w:val="24"/>
        </w:rPr>
        <w:t>.</w:t>
      </w:r>
      <w:r>
        <w:rPr>
          <w:noProof w:val="0"/>
          <w:sz w:val="24"/>
          <w:szCs w:val="24"/>
        </w:rPr>
        <w:t xml:space="preserve"> Integrator cells with a majority expressing glutamate and some expressing GABA have been reported along this stripe</w:t>
      </w:r>
      <w:ins w:id="20" w:author="Emre_Work" w:date="2016-08-10T07:05:00Z">
        <w:r w:rsidR="001A304D">
          <w:rPr>
            <w:noProof w:val="0"/>
            <w:sz w:val="24"/>
            <w:szCs w:val="24"/>
          </w:rPr>
          <w:t xml:space="preserve"> [majority GABA and glycine, minority glutamate]</w:t>
        </w:r>
      </w:ins>
      <w:r>
        <w:rPr>
          <w:noProof w:val="0"/>
          <w:sz w:val="24"/>
          <w:szCs w:val="24"/>
        </w:rPr>
        <w:t xml:space="preserve">, with the a preference for dorsal cells to be </w:t>
      </w:r>
      <w:r>
        <w:rPr>
          <w:noProof w:val="0"/>
          <w:sz w:val="24"/>
          <w:szCs w:val="24"/>
        </w:rPr>
        <w:lastRenderedPageBreak/>
        <w:t>glutamatergic, and ventral cells expressing GABA (Lee</w:t>
      </w:r>
      <w:proofErr w:type="gramStart"/>
      <w:r>
        <w:rPr>
          <w:noProof w:val="0"/>
          <w:sz w:val="24"/>
          <w:szCs w:val="24"/>
        </w:rPr>
        <w:t>:2015dv</w:t>
      </w:r>
      <w:proofErr w:type="gramEnd"/>
      <w:r>
        <w:rPr>
          <w:noProof w:val="0"/>
          <w:sz w:val="24"/>
          <w:szCs w:val="24"/>
        </w:rPr>
        <w:t xml:space="preserve">). The lateral most peak of cells corresponds with the expression of the </w:t>
      </w:r>
      <w:proofErr w:type="spellStart"/>
      <w:r>
        <w:rPr>
          <w:i/>
          <w:iCs/>
          <w:noProof w:val="0"/>
          <w:sz w:val="24"/>
          <w:szCs w:val="24"/>
        </w:rPr>
        <w:t>barhl</w:t>
      </w:r>
      <w:proofErr w:type="spellEnd"/>
      <w:r>
        <w:rPr>
          <w:i/>
          <w:iCs/>
          <w:noProof w:val="0"/>
          <w:sz w:val="24"/>
          <w:szCs w:val="24"/>
        </w:rPr>
        <w:t xml:space="preserve"> </w:t>
      </w:r>
      <w:r>
        <w:rPr>
          <w:noProof w:val="0"/>
          <w:sz w:val="24"/>
          <w:szCs w:val="24"/>
        </w:rPr>
        <w:t>transcription factor, which is also thought to be glutamatergic (</w:t>
      </w:r>
      <w:proofErr w:type="spellStart"/>
      <w:r>
        <w:rPr>
          <w:noProof w:val="0"/>
          <w:sz w:val="24"/>
          <w:szCs w:val="24"/>
        </w:rPr>
        <w:t>colombo</w:t>
      </w:r>
      <w:proofErr w:type="spellEnd"/>
      <w:r>
        <w:rPr>
          <w:noProof w:val="0"/>
          <w:sz w:val="24"/>
          <w:szCs w:val="24"/>
        </w:rPr>
        <w:t>\s\</w:t>
      </w:r>
      <w:proofErr w:type="gramStart"/>
      <w:r>
        <w:rPr>
          <w:noProof w:val="0"/>
          <w:sz w:val="24"/>
          <w:szCs w:val="24"/>
        </w:rPr>
        <w:t>do5(</w:t>
      </w:r>
      <w:proofErr w:type="gramEnd"/>
      <w:r>
        <w:rPr>
          <w:noProof w:val="0"/>
          <w:sz w:val="16"/>
          <w:szCs w:val="16"/>
        </w:rPr>
        <w:t>z</w:t>
      </w:r>
      <w:r>
        <w:rPr>
          <w:noProof w:val="0"/>
          <w:sz w:val="24"/>
          <w:szCs w:val="24"/>
        </w:rPr>
        <w:t>)</w:t>
      </w:r>
      <w:proofErr w:type="spellStart"/>
      <w:r>
        <w:rPr>
          <w:noProof w:val="0"/>
          <w:sz w:val="24"/>
          <w:szCs w:val="24"/>
        </w:rPr>
        <w:t>ebrafish</w:t>
      </w:r>
      <w:proofErr w:type="spellEnd"/>
      <w:r>
        <w:rPr>
          <w:noProof w:val="0"/>
          <w:sz w:val="24"/>
          <w:szCs w:val="24"/>
        </w:rPr>
        <w:t>\s\do5(</w:t>
      </w:r>
      <w:r>
        <w:rPr>
          <w:noProof w:val="0"/>
          <w:sz w:val="16"/>
          <w:szCs w:val="16"/>
        </w:rPr>
        <w:t>2</w:t>
      </w:r>
      <w:r>
        <w:rPr>
          <w:noProof w:val="0"/>
          <w:sz w:val="24"/>
          <w:szCs w:val="24"/>
        </w:rPr>
        <w:t>)006; Kinkhabwala:2011et).</w:t>
      </w:r>
    </w:p>
    <w:p w14:paraId="5AAA5E1C" w14:textId="77777777" w:rsidR="00BB3449" w:rsidRDefault="00BC55AF">
      <w:pPr>
        <w:pStyle w:val="Heading3"/>
        <w:widowControl/>
        <w:rPr>
          <w:noProof w:val="0"/>
        </w:rPr>
      </w:pPr>
      <w:proofErr w:type="gramStart"/>
      <w:r>
        <w:rPr>
          <w:noProof w:val="0"/>
        </w:rPr>
        <w:t>2.3  Anatomical</w:t>
      </w:r>
      <w:proofErr w:type="gramEnd"/>
      <w:r>
        <w:rPr>
          <w:noProof w:val="0"/>
        </w:rPr>
        <w:t xml:space="preserve"> properties of integrator cells</w:t>
      </w:r>
    </w:p>
    <w:p w14:paraId="54E92CEA" w14:textId="77777777" w:rsidR="00BB3449" w:rsidRDefault="00BC55AF">
      <w:pPr>
        <w:widowControl/>
        <w:spacing w:before="60"/>
        <w:jc w:val="both"/>
        <w:rPr>
          <w:noProof w:val="0"/>
          <w:sz w:val="24"/>
          <w:szCs w:val="24"/>
        </w:rPr>
      </w:pPr>
      <w:r>
        <w:rPr>
          <w:noProof w:val="0"/>
          <w:sz w:val="24"/>
          <w:szCs w:val="24"/>
        </w:rPr>
        <w:t xml:space="preserve">After the identification of the integrator cells in the EM volume, we then reconstructed all 22 cells and annotated the synaptic locations for all cells. We first characterized some of the anatomical properties that were common to all integrator cells. The high-res EM volume contained a total of 2967 somata spread over rhombomeres 5 through 8 </w:t>
      </w:r>
      <w:proofErr w:type="gramStart"/>
      <w:r>
        <w:rPr>
          <w:noProof w:val="0"/>
          <w:sz w:val="24"/>
          <w:szCs w:val="24"/>
        </w:rPr>
        <w:t>( Fig</w:t>
      </w:r>
      <w:proofErr w:type="gramEnd"/>
      <w:r>
        <w:rPr>
          <w:noProof w:val="0"/>
          <w:sz w:val="24"/>
          <w:szCs w:val="24"/>
        </w:rPr>
        <w:t xml:space="preserve">. 1D). The volume also contained well-known landmarks like the </w:t>
      </w:r>
      <w:proofErr w:type="spellStart"/>
      <w:r>
        <w:rPr>
          <w:noProof w:val="0"/>
          <w:sz w:val="24"/>
          <w:szCs w:val="24"/>
        </w:rPr>
        <w:t>Mauthner</w:t>
      </w:r>
      <w:proofErr w:type="spellEnd"/>
      <w:r>
        <w:rPr>
          <w:noProof w:val="0"/>
          <w:sz w:val="24"/>
          <w:szCs w:val="24"/>
        </w:rPr>
        <w:t xml:space="preserve"> cell (Lee</w:t>
      </w:r>
      <w:proofErr w:type="gramStart"/>
      <w:r>
        <w:rPr>
          <w:noProof w:val="0"/>
          <w:sz w:val="24"/>
          <w:szCs w:val="24"/>
        </w:rPr>
        <w:t>:1993ip</w:t>
      </w:r>
      <w:proofErr w:type="gramEnd"/>
      <w:r>
        <w:rPr>
          <w:noProof w:val="0"/>
          <w:sz w:val="24"/>
          <w:szCs w:val="24"/>
        </w:rPr>
        <w:t xml:space="preserve">), the axon of the contralateral </w:t>
      </w:r>
      <w:proofErr w:type="spellStart"/>
      <w:r>
        <w:rPr>
          <w:noProof w:val="0"/>
          <w:sz w:val="24"/>
          <w:szCs w:val="24"/>
        </w:rPr>
        <w:t>Mauthner</w:t>
      </w:r>
      <w:proofErr w:type="spellEnd"/>
      <w:r>
        <w:rPr>
          <w:noProof w:val="0"/>
          <w:sz w:val="24"/>
          <w:szCs w:val="24"/>
        </w:rPr>
        <w:t xml:space="preserve"> cell, cells MiD2 and MiD3 of the </w:t>
      </w:r>
      <w:proofErr w:type="spellStart"/>
      <w:r>
        <w:rPr>
          <w:noProof w:val="0"/>
          <w:sz w:val="24"/>
          <w:szCs w:val="24"/>
        </w:rPr>
        <w:t>reticulo</w:t>
      </w:r>
      <w:proofErr w:type="spellEnd"/>
      <w:r>
        <w:rPr>
          <w:noProof w:val="0"/>
          <w:sz w:val="24"/>
          <w:szCs w:val="24"/>
        </w:rPr>
        <w:t xml:space="preserve">-spinal network (Lee:1993ip), and a number of commissural bundles (Fig. 1D). </w:t>
      </w:r>
    </w:p>
    <w:p w14:paraId="106CF78F" w14:textId="77777777" w:rsidR="00BB3449" w:rsidRDefault="00BC55AF">
      <w:pPr>
        <w:pStyle w:val="Heading4"/>
        <w:widowControl/>
        <w:rPr>
          <w:noProof w:val="0"/>
        </w:rPr>
      </w:pPr>
      <w:r>
        <w:rPr>
          <w:noProof w:val="0"/>
        </w:rPr>
        <w:t>Somata</w:t>
      </w:r>
    </w:p>
    <w:p w14:paraId="3F61E7AA" w14:textId="5848751E" w:rsidR="00BB3449" w:rsidRDefault="00BC55AF">
      <w:pPr>
        <w:widowControl/>
        <w:spacing w:before="60"/>
        <w:jc w:val="both"/>
        <w:rPr>
          <w:noProof w:val="0"/>
          <w:sz w:val="24"/>
          <w:szCs w:val="24"/>
        </w:rPr>
      </w:pPr>
      <w:r>
        <w:rPr>
          <w:noProof w:val="0"/>
          <w:sz w:val="24"/>
          <w:szCs w:val="24"/>
        </w:rPr>
        <w:t xml:space="preserve">The soma locations of the 22 integrator cells ended up in three loosely observed groups. These cells were distributed over ~23 µm in the </w:t>
      </w:r>
      <w:proofErr w:type="spellStart"/>
      <w:r>
        <w:rPr>
          <w:noProof w:val="0"/>
          <w:sz w:val="24"/>
          <w:szCs w:val="24"/>
        </w:rPr>
        <w:t>dorsoventral</w:t>
      </w:r>
      <w:proofErr w:type="spellEnd"/>
      <w:r>
        <w:rPr>
          <w:noProof w:val="0"/>
          <w:sz w:val="24"/>
          <w:szCs w:val="24"/>
        </w:rPr>
        <w:t xml:space="preserve"> axis and the entire </w:t>
      </w:r>
      <w:proofErr w:type="spellStart"/>
      <w:r>
        <w:rPr>
          <w:noProof w:val="0"/>
          <w:sz w:val="24"/>
          <w:szCs w:val="24"/>
        </w:rPr>
        <w:t>rostrocaudal</w:t>
      </w:r>
      <w:proofErr w:type="spellEnd"/>
      <w:r>
        <w:rPr>
          <w:noProof w:val="0"/>
          <w:sz w:val="24"/>
          <w:szCs w:val="24"/>
        </w:rPr>
        <w:t xml:space="preserve"> extent of the imaged volume. The first group of cells was located very close to the midline and at the rostral edge of the imaged volume, very close to the border of rhombomeres 6</w:t>
      </w:r>
      <w:proofErr w:type="gramStart"/>
      <w:r>
        <w:rPr>
          <w:noProof w:val="0"/>
          <w:sz w:val="24"/>
          <w:szCs w:val="24"/>
        </w:rPr>
        <w:t>,7</w:t>
      </w:r>
      <w:proofErr w:type="gramEnd"/>
      <w:r>
        <w:rPr>
          <w:noProof w:val="0"/>
          <w:sz w:val="24"/>
          <w:szCs w:val="24"/>
        </w:rPr>
        <w:t xml:space="preserve"> The second group of cells was located at the caudal end of the imaged volume, lateral to the first group of cells, located in rhombomere 8, roughly between myotomes 1,2. A third loose group of cells was located at the lateral end of the volume in rhombomere 8. </w:t>
      </w:r>
      <w:ins w:id="21" w:author="Emre_Work" w:date="2016-08-10T07:11:00Z">
        <w:r w:rsidR="00EA74FC">
          <w:rPr>
            <w:noProof w:val="0"/>
            <w:sz w:val="24"/>
            <w:szCs w:val="24"/>
          </w:rPr>
          <w:t xml:space="preserve">[since you have already introduced three groups earlier, need to be careful with the new three groups as questions arise as to whether there is overlap or not. Think </w:t>
        </w:r>
      </w:ins>
      <w:ins w:id="22" w:author="Emre_Work" w:date="2016-08-10T07:12:00Z">
        <w:r w:rsidR="00EA74FC">
          <w:rPr>
            <w:noProof w:val="0"/>
            <w:sz w:val="24"/>
            <w:szCs w:val="24"/>
          </w:rPr>
          <w:t xml:space="preserve">hard if this extra complication is really needed] </w:t>
        </w:r>
      </w:ins>
      <w:r>
        <w:rPr>
          <w:noProof w:val="0"/>
          <w:sz w:val="24"/>
          <w:szCs w:val="24"/>
        </w:rPr>
        <w:t>(Fig. 1D, colored circles). The diameters of the integrator cells were normally distributed, with a mean of 4.5</w:t>
      </w:r>
      <w:r>
        <w:rPr>
          <w:rFonts w:ascii="Symbol" w:hAnsi="Symbol" w:cs="Symbol"/>
          <w:noProof w:val="0"/>
          <w:sz w:val="24"/>
          <w:szCs w:val="24"/>
        </w:rPr>
        <w:t></w:t>
      </w:r>
      <w:r>
        <w:rPr>
          <w:noProof w:val="0"/>
          <w:sz w:val="24"/>
          <w:szCs w:val="24"/>
        </w:rPr>
        <w:t>0.6:</w:t>
      </w:r>
      <w:r>
        <w:rPr>
          <w:rFonts w:ascii="Symbol" w:hAnsi="Symbol" w:cs="Symbol"/>
          <w:noProof w:val="0"/>
          <w:sz w:val="24"/>
          <w:szCs w:val="24"/>
        </w:rPr>
        <w:t></w:t>
      </w:r>
      <w:r>
        <w:rPr>
          <w:i/>
          <w:iCs/>
          <w:noProof w:val="0"/>
          <w:sz w:val="24"/>
          <w:szCs w:val="24"/>
        </w:rPr>
        <w:t>m</w:t>
      </w:r>
      <w:r>
        <w:rPr>
          <w:noProof w:val="0"/>
          <w:sz w:val="24"/>
          <w:szCs w:val="24"/>
        </w:rPr>
        <w:t xml:space="preserve"> (mean ± standard deviation). In general, the size of the somata was proportional to the persistence level of the cells, with larger cells exhibiting higher degree of persistence </w:t>
      </w:r>
      <w:ins w:id="23" w:author="Emre_Work" w:date="2016-08-10T09:54:00Z">
        <w:r w:rsidR="00E37806">
          <w:rPr>
            <w:noProof w:val="0"/>
            <w:sz w:val="24"/>
            <w:szCs w:val="24"/>
          </w:rPr>
          <w:t xml:space="preserve">[stats? I suppose waiting for updated Kayvon input?] </w:t>
        </w:r>
      </w:ins>
      <w:r>
        <w:rPr>
          <w:noProof w:val="0"/>
          <w:sz w:val="24"/>
          <w:szCs w:val="24"/>
        </w:rPr>
        <w:t>(Sup. Fig. 1B). On average 3.3</w:t>
      </w:r>
      <w:r>
        <w:rPr>
          <w:rFonts w:ascii="Symbol" w:hAnsi="Symbol" w:cs="Symbol"/>
          <w:noProof w:val="0"/>
          <w:sz w:val="24"/>
          <w:szCs w:val="24"/>
        </w:rPr>
        <w:t></w:t>
      </w:r>
      <w:r>
        <w:rPr>
          <w:noProof w:val="0"/>
          <w:sz w:val="24"/>
          <w:szCs w:val="24"/>
        </w:rPr>
        <w:t xml:space="preserve">1.5 neurites emerged from the somata, and traveled ventrally. Some </w:t>
      </w:r>
      <w:r>
        <w:rPr>
          <w:noProof w:val="0"/>
          <w:sz w:val="24"/>
          <w:szCs w:val="24"/>
        </w:rPr>
        <w:lastRenderedPageBreak/>
        <w:t>neurites exited the imaged volume, leading to incompletely reconstructed cells.</w:t>
      </w:r>
    </w:p>
    <w:p w14:paraId="2A013FDF" w14:textId="77777777" w:rsidR="00BB3449" w:rsidRDefault="00BC55AF">
      <w:pPr>
        <w:pStyle w:val="Heading4"/>
        <w:widowControl/>
        <w:rPr>
          <w:noProof w:val="0"/>
        </w:rPr>
      </w:pPr>
      <w:r>
        <w:rPr>
          <w:noProof w:val="0"/>
        </w:rPr>
        <w:t>Synapses</w:t>
      </w:r>
    </w:p>
    <w:p w14:paraId="0CFC230F" w14:textId="6EC1DD08" w:rsidR="00BB3449" w:rsidRDefault="00BC55AF">
      <w:pPr>
        <w:widowControl/>
        <w:spacing w:before="60"/>
        <w:jc w:val="both"/>
        <w:rPr>
          <w:noProof w:val="0"/>
          <w:sz w:val="24"/>
          <w:szCs w:val="24"/>
        </w:rPr>
      </w:pPr>
      <w:r>
        <w:rPr>
          <w:noProof w:val="0"/>
          <w:sz w:val="24"/>
          <w:szCs w:val="24"/>
        </w:rPr>
        <w:t xml:space="preserve">We annotated 406 presynaptic (green circles, Fig. 2) and 2229 postsynaptic sites (red circles, Fig. 2) on integrator neurons. Synapses were identified by the presence of a presynaptic vesicle pool and an opposing postsynaptic density. Synapses from or onto integrator neurons contained small vesicles, presumably containing a conventional neurotransmitter. Elsewhere in the volume we did identify synapses with dense core vesicles, presumably containing a peptide neurotransmitter (Sup. Fig. 2A). </w:t>
      </w:r>
      <w:ins w:id="24" w:author="Emre_Work" w:date="2016-08-10T09:55:00Z">
        <w:r w:rsidR="00E37806">
          <w:rPr>
            <w:noProof w:val="0"/>
            <w:sz w:val="24"/>
            <w:szCs w:val="24"/>
          </w:rPr>
          <w:t>[</w:t>
        </w:r>
        <w:proofErr w:type="gramStart"/>
        <w:r w:rsidR="00E37806">
          <w:rPr>
            <w:noProof w:val="0"/>
            <w:sz w:val="24"/>
            <w:szCs w:val="24"/>
          </w:rPr>
          <w:t>quant</w:t>
        </w:r>
        <w:proofErr w:type="gramEnd"/>
        <w:r w:rsidR="00E37806">
          <w:rPr>
            <w:noProof w:val="0"/>
            <w:sz w:val="24"/>
            <w:szCs w:val="24"/>
          </w:rPr>
          <w:t>]</w:t>
        </w:r>
      </w:ins>
    </w:p>
    <w:p w14:paraId="3FD9B025" w14:textId="77777777" w:rsidR="00BB3449" w:rsidRDefault="00BC55AF">
      <w:pPr>
        <w:widowControl/>
        <w:spacing w:before="50"/>
        <w:ind w:left="600" w:hanging="300"/>
        <w:jc w:val="both"/>
        <w:rPr>
          <w:noProof w:val="0"/>
          <w:sz w:val="24"/>
          <w:szCs w:val="24"/>
        </w:rPr>
      </w:pPr>
      <w:r>
        <w:rPr>
          <w:noProof w:val="0"/>
          <w:sz w:val="24"/>
          <w:szCs w:val="24"/>
        </w:rPr>
        <w:t>•</w:t>
      </w:r>
      <w:r>
        <w:rPr>
          <w:noProof w:val="0"/>
          <w:sz w:val="24"/>
          <w:szCs w:val="24"/>
        </w:rPr>
        <w:tab/>
        <w:t xml:space="preserve">Integrator postsynaptic sites </w:t>
      </w:r>
    </w:p>
    <w:p w14:paraId="1D47500A" w14:textId="044E2CD8" w:rsidR="00BB3449" w:rsidRDefault="00BC55AF">
      <w:pPr>
        <w:widowControl/>
        <w:spacing w:before="60"/>
        <w:jc w:val="both"/>
        <w:rPr>
          <w:noProof w:val="0"/>
          <w:sz w:val="24"/>
          <w:szCs w:val="24"/>
        </w:rPr>
      </w:pPr>
      <w:r>
        <w:rPr>
          <w:noProof w:val="0"/>
          <w:sz w:val="24"/>
          <w:szCs w:val="24"/>
        </w:rPr>
        <w:t>The postsynaptic densities were observed as a darkening of the membrane, indicative of more electron dense regions</w:t>
      </w:r>
      <w:ins w:id="25" w:author="Emre_Work" w:date="2016-08-10T09:57:00Z">
        <w:r w:rsidR="00E37806">
          <w:rPr>
            <w:noProof w:val="0"/>
            <w:sz w:val="24"/>
            <w:szCs w:val="24"/>
          </w:rPr>
          <w:t xml:space="preserve"> [and thus higher membrane protein density?]</w:t>
        </w:r>
      </w:ins>
      <w:r>
        <w:rPr>
          <w:noProof w:val="0"/>
          <w:sz w:val="24"/>
          <w:szCs w:val="24"/>
        </w:rPr>
        <w:t>. The number of presynaptic sites on a cell averaged 58</w:t>
      </w:r>
      <w:r>
        <w:rPr>
          <w:rFonts w:ascii="Symbol" w:hAnsi="Symbol" w:cs="Symbol"/>
          <w:noProof w:val="0"/>
          <w:sz w:val="24"/>
          <w:szCs w:val="24"/>
        </w:rPr>
        <w:t></w:t>
      </w:r>
      <w:r>
        <w:rPr>
          <w:noProof w:val="0"/>
          <w:sz w:val="24"/>
          <w:szCs w:val="24"/>
        </w:rPr>
        <w:t>44.39</w:t>
      </w:r>
      <w:ins w:id="26" w:author="Emre_Work" w:date="2016-08-10T09:58:00Z">
        <w:r w:rsidR="00E37806">
          <w:rPr>
            <w:noProof w:val="0"/>
            <w:sz w:val="24"/>
            <w:szCs w:val="24"/>
          </w:rPr>
          <w:t xml:space="preserve"> [why </w:t>
        </w:r>
        <w:proofErr w:type="spellStart"/>
        <w:r w:rsidR="00E37806">
          <w:rPr>
            <w:noProof w:val="0"/>
            <w:sz w:val="24"/>
            <w:szCs w:val="24"/>
          </w:rPr>
          <w:t>swithching</w:t>
        </w:r>
        <w:proofErr w:type="spellEnd"/>
        <w:r w:rsidR="00E37806">
          <w:rPr>
            <w:noProof w:val="0"/>
            <w:sz w:val="24"/>
            <w:szCs w:val="24"/>
          </w:rPr>
          <w:t xml:space="preserve"> from post to pre within the paragraph?]</w:t>
        </w:r>
      </w:ins>
      <w:r>
        <w:rPr>
          <w:noProof w:val="0"/>
          <w:sz w:val="24"/>
          <w:szCs w:val="24"/>
        </w:rPr>
        <w:t>. This is an underestimate of the number of output synapses from an integrator neuron, because most axonal arbors were cut off by the borders of the volume. If statistics are restricted to the 3 cells that were more complete than others, there were 156</w:t>
      </w:r>
      <w:r>
        <w:rPr>
          <w:rFonts w:ascii="Symbol" w:hAnsi="Symbol" w:cs="Symbol"/>
          <w:noProof w:val="0"/>
          <w:sz w:val="24"/>
          <w:szCs w:val="24"/>
        </w:rPr>
        <w:t></w:t>
      </w:r>
      <w:r>
        <w:rPr>
          <w:noProof w:val="0"/>
          <w:sz w:val="24"/>
          <w:szCs w:val="24"/>
        </w:rPr>
        <w:t xml:space="preserve">47.46 postsynaptic sites. </w:t>
      </w:r>
    </w:p>
    <w:p w14:paraId="53D645E1" w14:textId="77777777" w:rsidR="00BB3449" w:rsidRDefault="00BC55AF">
      <w:pPr>
        <w:widowControl/>
        <w:spacing w:before="50"/>
        <w:ind w:left="600" w:hanging="300"/>
        <w:jc w:val="both"/>
        <w:rPr>
          <w:noProof w:val="0"/>
          <w:sz w:val="24"/>
          <w:szCs w:val="24"/>
        </w:rPr>
      </w:pPr>
      <w:r>
        <w:rPr>
          <w:noProof w:val="0"/>
          <w:sz w:val="24"/>
          <w:szCs w:val="24"/>
        </w:rPr>
        <w:t>•</w:t>
      </w:r>
      <w:r>
        <w:rPr>
          <w:noProof w:val="0"/>
          <w:sz w:val="24"/>
          <w:szCs w:val="24"/>
        </w:rPr>
        <w:tab/>
        <w:t xml:space="preserve">Integrator presynaptic sites </w:t>
      </w:r>
    </w:p>
    <w:p w14:paraId="5E43B60F" w14:textId="77777777" w:rsidR="00BB3449" w:rsidRDefault="00BC55AF">
      <w:pPr>
        <w:widowControl/>
        <w:spacing w:before="60"/>
        <w:jc w:val="both"/>
        <w:rPr>
          <w:ins w:id="27" w:author="Emre_Work" w:date="2016-08-10T09:59:00Z"/>
          <w:noProof w:val="0"/>
          <w:sz w:val="24"/>
          <w:szCs w:val="24"/>
        </w:rPr>
      </w:pPr>
      <w:r>
        <w:rPr>
          <w:noProof w:val="0"/>
          <w:sz w:val="24"/>
          <w:szCs w:val="24"/>
        </w:rPr>
        <w:t>The presynaptic site was generally at a varicosity in the axon with vesicles throughout. Opposing the postsynaptic density, a small, denser cluster of vesicles was typically observed, along with the presynaptic density. These features are consistent with the idea of a presynaptic active zone. The number of postsynaptic sites on a cell averaged 101</w:t>
      </w:r>
      <w:r>
        <w:rPr>
          <w:rFonts w:ascii="Symbol" w:hAnsi="Symbol" w:cs="Symbol"/>
          <w:noProof w:val="0"/>
          <w:sz w:val="24"/>
          <w:szCs w:val="24"/>
        </w:rPr>
        <w:t></w:t>
      </w:r>
      <w:r>
        <w:rPr>
          <w:noProof w:val="0"/>
          <w:sz w:val="24"/>
          <w:szCs w:val="24"/>
        </w:rPr>
        <w:t>74. This is a reasonable estimate of the number of input synapses to an integrator neuron, because most dendritic arbors were reconstructed in their entirety. If statistics are restricted to the 3 cells that were more complete than others, there were 97</w:t>
      </w:r>
      <w:r>
        <w:rPr>
          <w:rFonts w:ascii="Symbol" w:hAnsi="Symbol" w:cs="Symbol"/>
          <w:noProof w:val="0"/>
          <w:sz w:val="24"/>
          <w:szCs w:val="24"/>
        </w:rPr>
        <w:t></w:t>
      </w:r>
      <w:r>
        <w:rPr>
          <w:noProof w:val="0"/>
          <w:sz w:val="24"/>
          <w:szCs w:val="24"/>
        </w:rPr>
        <w:t xml:space="preserve">38 presynaptic sites. </w:t>
      </w:r>
    </w:p>
    <w:p w14:paraId="461B069A" w14:textId="77777777" w:rsidR="00E37806" w:rsidRDefault="00E37806">
      <w:pPr>
        <w:widowControl/>
        <w:spacing w:before="60"/>
        <w:jc w:val="both"/>
        <w:rPr>
          <w:ins w:id="28" w:author="Emre_Work" w:date="2016-08-10T09:59:00Z"/>
          <w:noProof w:val="0"/>
          <w:sz w:val="24"/>
          <w:szCs w:val="24"/>
        </w:rPr>
      </w:pPr>
    </w:p>
    <w:p w14:paraId="15D91B43" w14:textId="57FBF949" w:rsidR="00E37806" w:rsidRDefault="00E37806">
      <w:pPr>
        <w:widowControl/>
        <w:spacing w:before="60"/>
        <w:jc w:val="both"/>
        <w:rPr>
          <w:noProof w:val="0"/>
          <w:sz w:val="24"/>
          <w:szCs w:val="24"/>
        </w:rPr>
      </w:pPr>
      <w:ins w:id="29" w:author="Emre_Work" w:date="2016-08-10T09:59:00Z">
        <w:r>
          <w:rPr>
            <w:noProof w:val="0"/>
            <w:sz w:val="24"/>
            <w:szCs w:val="24"/>
          </w:rPr>
          <w:t>[</w:t>
        </w:r>
        <w:proofErr w:type="gramStart"/>
        <w:r>
          <w:rPr>
            <w:noProof w:val="0"/>
            <w:sz w:val="24"/>
            <w:szCs w:val="24"/>
          </w:rPr>
          <w:t>pre/post</w:t>
        </w:r>
        <w:proofErr w:type="gramEnd"/>
        <w:r>
          <w:rPr>
            <w:noProof w:val="0"/>
            <w:sz w:val="24"/>
            <w:szCs w:val="24"/>
          </w:rPr>
          <w:t xml:space="preserve"> mixed up. One paragraph each]</w:t>
        </w:r>
      </w:ins>
    </w:p>
    <w:p w14:paraId="66AC37D0" w14:textId="77777777" w:rsidR="00BB3449" w:rsidRDefault="00BC55AF">
      <w:pPr>
        <w:widowControl/>
        <w:spacing w:before="50"/>
        <w:ind w:left="600" w:hanging="300"/>
        <w:jc w:val="both"/>
        <w:rPr>
          <w:noProof w:val="0"/>
          <w:sz w:val="24"/>
          <w:szCs w:val="24"/>
        </w:rPr>
      </w:pPr>
      <w:r>
        <w:rPr>
          <w:noProof w:val="0"/>
          <w:sz w:val="24"/>
          <w:szCs w:val="24"/>
        </w:rPr>
        <w:t>•</w:t>
      </w:r>
      <w:r>
        <w:rPr>
          <w:noProof w:val="0"/>
          <w:sz w:val="24"/>
          <w:szCs w:val="24"/>
        </w:rPr>
        <w:tab/>
        <w:t xml:space="preserve">Tight Junctions </w:t>
      </w:r>
    </w:p>
    <w:p w14:paraId="77E602A5" w14:textId="7897559C" w:rsidR="00BB3449" w:rsidRDefault="00BC55AF">
      <w:pPr>
        <w:widowControl/>
        <w:spacing w:before="60"/>
        <w:jc w:val="both"/>
        <w:rPr>
          <w:noProof w:val="0"/>
          <w:sz w:val="24"/>
          <w:szCs w:val="24"/>
        </w:rPr>
      </w:pPr>
      <w:r>
        <w:rPr>
          <w:noProof w:val="0"/>
          <w:sz w:val="24"/>
          <w:szCs w:val="24"/>
        </w:rPr>
        <w:t xml:space="preserve">Along the somatic membrane, a darkening of the membrane interrupted by small gaps was often observed (Sup. Fig. 2B). </w:t>
      </w:r>
      <w:r>
        <w:rPr>
          <w:noProof w:val="0"/>
          <w:sz w:val="24"/>
          <w:szCs w:val="24"/>
        </w:rPr>
        <w:lastRenderedPageBreak/>
        <w:t xml:space="preserve">The darkening persisted over multiple serial sections, suggesting that it was not an artifact of tissue preparation or imaging. We speculate that these </w:t>
      </w:r>
      <w:proofErr w:type="spellStart"/>
      <w:r>
        <w:rPr>
          <w:noProof w:val="0"/>
          <w:sz w:val="24"/>
          <w:szCs w:val="24"/>
        </w:rPr>
        <w:t>darkenings</w:t>
      </w:r>
      <w:proofErr w:type="spellEnd"/>
      <w:r>
        <w:rPr>
          <w:noProof w:val="0"/>
          <w:sz w:val="24"/>
          <w:szCs w:val="24"/>
        </w:rPr>
        <w:t xml:space="preserve"> are gap junctions. Gap junctions are known to exist in the developing larval zebrafish hindbrain (Jabeen</w:t>
      </w:r>
      <w:proofErr w:type="gramStart"/>
      <w:r>
        <w:rPr>
          <w:noProof w:val="0"/>
          <w:sz w:val="24"/>
          <w:szCs w:val="24"/>
        </w:rPr>
        <w:t>:2013fm</w:t>
      </w:r>
      <w:proofErr w:type="gramEnd"/>
      <w:r>
        <w:rPr>
          <w:noProof w:val="0"/>
          <w:sz w:val="24"/>
          <w:szCs w:val="24"/>
        </w:rPr>
        <w:t xml:space="preserve">). These </w:t>
      </w:r>
      <w:proofErr w:type="spellStart"/>
      <w:r>
        <w:rPr>
          <w:noProof w:val="0"/>
          <w:sz w:val="24"/>
          <w:szCs w:val="24"/>
        </w:rPr>
        <w:t>darkenings</w:t>
      </w:r>
      <w:proofErr w:type="spellEnd"/>
      <w:r>
        <w:rPr>
          <w:noProof w:val="0"/>
          <w:sz w:val="24"/>
          <w:szCs w:val="24"/>
        </w:rPr>
        <w:t xml:space="preserve"> were visible between somata of integrator-integrator and integrator-non-integrator cells. </w:t>
      </w:r>
      <w:ins w:id="30" w:author="Emre_Work" w:date="2016-08-10T10:01:00Z">
        <w:r w:rsidR="00E37806">
          <w:rPr>
            <w:noProof w:val="0"/>
            <w:sz w:val="24"/>
            <w:szCs w:val="24"/>
          </w:rPr>
          <w:t>[</w:t>
        </w:r>
        <w:proofErr w:type="gramStart"/>
        <w:r w:rsidR="00E37806">
          <w:rPr>
            <w:noProof w:val="0"/>
            <w:sz w:val="24"/>
            <w:szCs w:val="24"/>
          </w:rPr>
          <w:t>more</w:t>
        </w:r>
        <w:proofErr w:type="gramEnd"/>
        <w:r w:rsidR="00E37806">
          <w:rPr>
            <w:noProof w:val="0"/>
            <w:sz w:val="24"/>
            <w:szCs w:val="24"/>
          </w:rPr>
          <w:t xml:space="preserve"> needed as previously indicated]</w:t>
        </w:r>
      </w:ins>
    </w:p>
    <w:p w14:paraId="4E007D36" w14:textId="77777777" w:rsidR="00BB3449" w:rsidRDefault="00BC55AF">
      <w:pPr>
        <w:pStyle w:val="Heading4"/>
        <w:widowControl/>
        <w:rPr>
          <w:noProof w:val="0"/>
        </w:rPr>
      </w:pPr>
      <w:r>
        <w:rPr>
          <w:noProof w:val="0"/>
        </w:rPr>
        <w:t>Dendrites</w:t>
      </w:r>
    </w:p>
    <w:p w14:paraId="03D05178" w14:textId="77777777" w:rsidR="00BB3449" w:rsidRDefault="00BC55AF">
      <w:pPr>
        <w:widowControl/>
        <w:spacing w:before="60"/>
        <w:jc w:val="both"/>
        <w:rPr>
          <w:noProof w:val="0"/>
          <w:sz w:val="24"/>
          <w:szCs w:val="24"/>
        </w:rPr>
      </w:pPr>
      <w:r>
        <w:rPr>
          <w:noProof w:val="0"/>
          <w:sz w:val="24"/>
          <w:szCs w:val="24"/>
        </w:rPr>
        <w:t>Dendrites were defined by the absence of presynaptic vesicles and the presence of postsynaptic densities. They were mostly oriented ventral to the location of the somata. Dendrites were smooth rather than spiny. The dendritic arbors of these cells fell into a distribution with a long tail, see distribution of arbor size (Sup. Fig. 1). Cells with small arbors were completely reconstructed and did not have any dendrites that exited the imaged volume.</w:t>
      </w:r>
    </w:p>
    <w:p w14:paraId="69D21BB1" w14:textId="77777777" w:rsidR="00BB3449" w:rsidRDefault="00BC55AF">
      <w:pPr>
        <w:pStyle w:val="Heading4"/>
        <w:widowControl/>
        <w:rPr>
          <w:noProof w:val="0"/>
        </w:rPr>
      </w:pPr>
      <w:r>
        <w:rPr>
          <w:noProof w:val="0"/>
        </w:rPr>
        <w:t>Axons</w:t>
      </w:r>
    </w:p>
    <w:p w14:paraId="3C7D50DC" w14:textId="77777777" w:rsidR="00BB3449" w:rsidRDefault="00BC55AF">
      <w:pPr>
        <w:widowControl/>
        <w:spacing w:before="60"/>
        <w:jc w:val="both"/>
        <w:rPr>
          <w:noProof w:val="0"/>
          <w:sz w:val="24"/>
          <w:szCs w:val="24"/>
        </w:rPr>
      </w:pPr>
      <w:r>
        <w:rPr>
          <w:noProof w:val="0"/>
          <w:sz w:val="24"/>
          <w:szCs w:val="24"/>
        </w:rPr>
        <w:t>We defined axons as neurites with presynaptic vesicles. No axons were observed emerging directly from the cell body. Instead, dendrites bearing postsynaptic sites turned into axons with presynaptic sites. This region of transition, form dendrite to axon, we termed axon initiation site. Example axon initiation sites are indicated in Fig. 2, showing the dendrite (neurite with red postsynaptic sites) turning into axons at the axon initiation (open arrow</w:t>
      </w:r>
      <w:proofErr w:type="gramStart"/>
      <w:r>
        <w:rPr>
          <w:noProof w:val="0"/>
          <w:sz w:val="24"/>
          <w:szCs w:val="24"/>
        </w:rPr>
        <w:t>) .</w:t>
      </w:r>
      <w:proofErr w:type="gramEnd"/>
      <w:r>
        <w:rPr>
          <w:noProof w:val="0"/>
          <w:sz w:val="24"/>
          <w:szCs w:val="24"/>
        </w:rPr>
        <w:t xml:space="preserve"> The main trunk of the axon extended </w:t>
      </w:r>
      <w:proofErr w:type="spellStart"/>
      <w:r>
        <w:rPr>
          <w:noProof w:val="0"/>
          <w:sz w:val="24"/>
          <w:szCs w:val="24"/>
        </w:rPr>
        <w:t>rostrally</w:t>
      </w:r>
      <w:proofErr w:type="spellEnd"/>
      <w:r>
        <w:rPr>
          <w:noProof w:val="0"/>
          <w:sz w:val="24"/>
          <w:szCs w:val="24"/>
        </w:rPr>
        <w:t xml:space="preserve"> and ventrally (Fig. 2 A</w:t>
      </w:r>
      <w:proofErr w:type="gramStart"/>
      <w:r>
        <w:rPr>
          <w:noProof w:val="0"/>
          <w:sz w:val="24"/>
          <w:szCs w:val="24"/>
        </w:rPr>
        <w:t>,B,C</w:t>
      </w:r>
      <w:proofErr w:type="gramEnd"/>
      <w:r>
        <w:rPr>
          <w:noProof w:val="0"/>
          <w:sz w:val="24"/>
          <w:szCs w:val="24"/>
        </w:rPr>
        <w:t>). From the main trunk emerged mediolateral branches, which we will term collaterals. Those at the rostral extreme of the volume appeared to overlap with the expected location of the abducens motor nucleus (based on its known position within rhombomere r5</w:t>
      </w:r>
      <w:proofErr w:type="gramStart"/>
      <w:r>
        <w:rPr>
          <w:noProof w:val="0"/>
          <w:sz w:val="24"/>
          <w:szCs w:val="24"/>
        </w:rPr>
        <w:t>,6</w:t>
      </w:r>
      <w:proofErr w:type="gramEnd"/>
      <w:r>
        <w:rPr>
          <w:noProof w:val="0"/>
          <w:sz w:val="24"/>
          <w:szCs w:val="24"/>
        </w:rPr>
        <w:t xml:space="preserve"> ). In total, we reconstructed 1.62 mm of axonal length in the imaged volume. </w:t>
      </w:r>
    </w:p>
    <w:p w14:paraId="2E93CF8E" w14:textId="77777777" w:rsidR="00BB3449" w:rsidRDefault="00BC55AF">
      <w:pPr>
        <w:widowControl/>
        <w:spacing w:before="60"/>
        <w:ind w:firstLine="300"/>
        <w:jc w:val="both"/>
        <w:rPr>
          <w:ins w:id="31" w:author="Emre_Work" w:date="2016-08-10T10:05:00Z"/>
          <w:noProof w:val="0"/>
          <w:sz w:val="24"/>
          <w:szCs w:val="24"/>
        </w:rPr>
      </w:pPr>
      <w:r>
        <w:rPr>
          <w:noProof w:val="0"/>
          <w:sz w:val="24"/>
          <w:szCs w:val="24"/>
        </w:rPr>
        <w:t xml:space="preserve">We observed dark sheaths around some axonal segments. In some locations, we saw evidence that the sheath wrapped around the axon multiple times (Fig. 2A, EM panel), so we inferred that the axons were loosely myelinated, as compared to the thick dark myelin that is seen elsewhere in the volume. The axon of the cell in Fig. 2A was intermittently loosely myelinated along its </w:t>
      </w:r>
      <w:proofErr w:type="spellStart"/>
      <w:r>
        <w:rPr>
          <w:noProof w:val="0"/>
          <w:sz w:val="24"/>
          <w:szCs w:val="24"/>
        </w:rPr>
        <w:t>rostrocaudal</w:t>
      </w:r>
      <w:proofErr w:type="spellEnd"/>
      <w:r>
        <w:rPr>
          <w:noProof w:val="0"/>
          <w:sz w:val="24"/>
          <w:szCs w:val="24"/>
        </w:rPr>
        <w:t xml:space="preserve"> section. Mediolateral collaterals emerged from the gaps in loose myelin, and remained unmyelinated. </w:t>
      </w:r>
      <w:r>
        <w:rPr>
          <w:noProof w:val="0"/>
          <w:sz w:val="24"/>
          <w:szCs w:val="24"/>
        </w:rPr>
        <w:lastRenderedPageBreak/>
        <w:t>Loose myelin sheaths have been previously reported in goldfish (Rosenbluth</w:t>
      </w:r>
      <w:proofErr w:type="gramStart"/>
      <w:r>
        <w:rPr>
          <w:noProof w:val="0"/>
          <w:sz w:val="24"/>
          <w:szCs w:val="24"/>
        </w:rPr>
        <w:t>:1961gl</w:t>
      </w:r>
      <w:proofErr w:type="gramEnd"/>
      <w:r>
        <w:rPr>
          <w:noProof w:val="0"/>
          <w:sz w:val="24"/>
          <w:szCs w:val="24"/>
        </w:rPr>
        <w:t xml:space="preserve">). </w:t>
      </w:r>
    </w:p>
    <w:p w14:paraId="4CC2104B" w14:textId="6A2DC5F3" w:rsidR="000046AC" w:rsidRDefault="000046AC" w:rsidP="000046AC">
      <w:pPr>
        <w:widowControl/>
        <w:spacing w:before="60"/>
        <w:jc w:val="both"/>
        <w:rPr>
          <w:moveTo w:id="32" w:author="Emre_Work" w:date="2016-08-10T10:05:00Z"/>
          <w:noProof w:val="0"/>
          <w:sz w:val="24"/>
          <w:szCs w:val="24"/>
        </w:rPr>
      </w:pPr>
      <w:ins w:id="33" w:author="Emre_Work" w:date="2016-08-10T10:06:00Z">
        <w:r>
          <w:rPr>
            <w:noProof w:val="0"/>
            <w:sz w:val="24"/>
            <w:szCs w:val="24"/>
          </w:rPr>
          <w:t>[</w:t>
        </w:r>
      </w:ins>
      <w:moveToRangeStart w:id="34" w:author="Emre_Work" w:date="2016-08-10T10:05:00Z" w:name="move458586871"/>
      <w:moveTo w:id="35" w:author="Emre_Work" w:date="2016-08-10T10:05:00Z">
        <w:del w:id="36" w:author="Emre_Work" w:date="2016-08-10T10:07:00Z">
          <w:r w:rsidDel="000046AC">
            <w:rPr>
              <w:noProof w:val="0"/>
              <w:sz w:val="24"/>
              <w:szCs w:val="24"/>
            </w:rPr>
            <w:delText>For some of the integrator cells the putative axons were identified. All putative axons crossed the midline at locations ventral to the somata. They were identified not based on the presence of vesicles opposed to post-synaptic densities, instead they were identified by non-conventional anatomical features.</w:delText>
          </w:r>
        </w:del>
      </w:moveTo>
      <w:ins w:id="37" w:author="Emre_Work" w:date="2016-08-10T10:07:00Z">
        <w:r>
          <w:rPr>
            <w:noProof w:val="0"/>
            <w:sz w:val="24"/>
            <w:szCs w:val="24"/>
          </w:rPr>
          <w:t xml:space="preserve">In x integrator neurons the presence of a contralaterally projecting axons was identified. </w:t>
        </w:r>
      </w:ins>
      <w:ins w:id="38" w:author="Emre_Work" w:date="2016-08-10T10:08:00Z">
        <w:r>
          <w:rPr>
            <w:noProof w:val="0"/>
            <w:sz w:val="24"/>
            <w:szCs w:val="24"/>
          </w:rPr>
          <w:t xml:space="preserve">Because neurites in the </w:t>
        </w:r>
      </w:ins>
      <w:ins w:id="39" w:author="Emre_Work" w:date="2016-08-10T10:09:00Z">
        <w:r>
          <w:rPr>
            <w:noProof w:val="0"/>
            <w:sz w:val="24"/>
            <w:szCs w:val="24"/>
          </w:rPr>
          <w:t>contralateral</w:t>
        </w:r>
      </w:ins>
      <w:ins w:id="40" w:author="Emre_Work" w:date="2016-08-10T10:08:00Z">
        <w:r>
          <w:rPr>
            <w:noProof w:val="0"/>
            <w:sz w:val="24"/>
            <w:szCs w:val="24"/>
          </w:rPr>
          <w:t xml:space="preserve"> </w:t>
        </w:r>
      </w:ins>
      <w:ins w:id="41" w:author="Emre_Work" w:date="2016-08-10T10:09:00Z">
        <w:r>
          <w:rPr>
            <w:noProof w:val="0"/>
            <w:sz w:val="24"/>
            <w:szCs w:val="24"/>
          </w:rPr>
          <w:t xml:space="preserve">hindbrain were not reconstructed, we relied on several other features to axon </w:t>
        </w:r>
      </w:ins>
      <w:ins w:id="42" w:author="Emre_Work" w:date="2016-08-10T10:10:00Z">
        <w:r>
          <w:rPr>
            <w:noProof w:val="0"/>
            <w:sz w:val="24"/>
            <w:szCs w:val="24"/>
          </w:rPr>
          <w:t xml:space="preserve">determination [btw, now that the pipeline is </w:t>
        </w:r>
        <w:proofErr w:type="spellStart"/>
        <w:r>
          <w:rPr>
            <w:noProof w:val="0"/>
            <w:sz w:val="24"/>
            <w:szCs w:val="24"/>
          </w:rPr>
          <w:t>upd</w:t>
        </w:r>
        <w:proofErr w:type="spellEnd"/>
        <w:r>
          <w:rPr>
            <w:noProof w:val="0"/>
            <w:sz w:val="24"/>
            <w:szCs w:val="24"/>
          </w:rPr>
          <w:t xml:space="preserve"> and </w:t>
        </w:r>
        <w:proofErr w:type="spellStart"/>
        <w:r>
          <w:rPr>
            <w:noProof w:val="0"/>
            <w:sz w:val="24"/>
            <w:szCs w:val="24"/>
          </w:rPr>
          <w:t>runnding</w:t>
        </w:r>
        <w:proofErr w:type="spellEnd"/>
        <w:r>
          <w:rPr>
            <w:noProof w:val="0"/>
            <w:sz w:val="24"/>
            <w:szCs w:val="24"/>
          </w:rPr>
          <w:t xml:space="preserve"> can we image the contralateral side and complete the </w:t>
        </w:r>
        <w:proofErr w:type="spellStart"/>
        <w:r>
          <w:rPr>
            <w:noProof w:val="0"/>
            <w:sz w:val="24"/>
            <w:szCs w:val="24"/>
          </w:rPr>
          <w:t>reconstrocution</w:t>
        </w:r>
        <w:proofErr w:type="spellEnd"/>
        <w:r>
          <w:rPr>
            <w:noProof w:val="0"/>
            <w:sz w:val="24"/>
            <w:szCs w:val="24"/>
          </w:rPr>
          <w:t xml:space="preserve"> of contra projecting cells, together with the reconstruction of cells on the contra side that were sending axons to our 22?.</w:t>
        </w:r>
      </w:ins>
      <w:ins w:id="43" w:author="Emre_Work" w:date="2016-08-10T10:06:00Z">
        <w:r>
          <w:rPr>
            <w:noProof w:val="0"/>
            <w:sz w:val="24"/>
            <w:szCs w:val="24"/>
          </w:rPr>
          <w:t>]</w:t>
        </w:r>
      </w:ins>
      <w:moveTo w:id="44" w:author="Emre_Work" w:date="2016-08-10T10:05:00Z">
        <w:del w:id="45" w:author="Emre_Work" w:date="2016-08-10T10:10:00Z">
          <w:r w:rsidDel="000046AC">
            <w:rPr>
              <w:noProof w:val="0"/>
              <w:sz w:val="24"/>
              <w:szCs w:val="24"/>
            </w:rPr>
            <w:delText xml:space="preserve"> The features were as follows, f</w:delText>
          </w:r>
        </w:del>
      </w:moveTo>
      <w:ins w:id="46" w:author="Emre_Work" w:date="2016-08-10T10:10:00Z">
        <w:r>
          <w:rPr>
            <w:noProof w:val="0"/>
            <w:sz w:val="24"/>
            <w:szCs w:val="24"/>
          </w:rPr>
          <w:t>F</w:t>
        </w:r>
      </w:ins>
      <w:moveTo w:id="47" w:author="Emre_Work" w:date="2016-08-10T10:05:00Z">
        <w:r>
          <w:rPr>
            <w:noProof w:val="0"/>
            <w:sz w:val="24"/>
            <w:szCs w:val="24"/>
          </w:rPr>
          <w:t>irst</w:t>
        </w:r>
      </w:moveTo>
      <w:ins w:id="48" w:author="Emre_Work" w:date="2016-08-10T10:10:00Z">
        <w:r>
          <w:rPr>
            <w:noProof w:val="0"/>
            <w:sz w:val="24"/>
            <w:szCs w:val="24"/>
          </w:rPr>
          <w:t>,</w:t>
        </w:r>
      </w:ins>
      <w:moveTo w:id="49" w:author="Emre_Work" w:date="2016-08-10T10:05:00Z">
        <w:del w:id="50" w:author="Emre_Work" w:date="2016-08-10T10:10:00Z">
          <w:r w:rsidDel="000046AC">
            <w:rPr>
              <w:noProof w:val="0"/>
              <w:sz w:val="24"/>
              <w:szCs w:val="24"/>
            </w:rPr>
            <w:delText>ly</w:delText>
          </w:r>
        </w:del>
        <w:r>
          <w:rPr>
            <w:noProof w:val="0"/>
            <w:sz w:val="24"/>
            <w:szCs w:val="24"/>
          </w:rPr>
          <w:t xml:space="preserve"> the putative axons were devoid of any postsynaptic sites on the ipsilateral side. Secondly, before crossing the midline, the putative axon became engulfed by processes that appeared glial in nature (Fig. 2 C</w:t>
        </w:r>
        <w:proofErr w:type="gramStart"/>
        <w:r>
          <w:rPr>
            <w:noProof w:val="0"/>
            <w:sz w:val="24"/>
            <w:szCs w:val="24"/>
          </w:rPr>
          <w:t>,D</w:t>
        </w:r>
        <w:proofErr w:type="gramEnd"/>
        <w:r>
          <w:rPr>
            <w:noProof w:val="0"/>
            <w:sz w:val="24"/>
            <w:szCs w:val="24"/>
          </w:rPr>
          <w:t xml:space="preserve">). Thirdly, these putative axons were smaller than the remaining neurites of the </w:t>
        </w:r>
        <w:proofErr w:type="spellStart"/>
        <w:r>
          <w:rPr>
            <w:noProof w:val="0"/>
            <w:sz w:val="24"/>
            <w:szCs w:val="24"/>
          </w:rPr>
          <w:t>cell.</w:t>
        </w:r>
        <w:del w:id="51" w:author="Emre_Work" w:date="2016-08-10T10:12:00Z">
          <w:r w:rsidDel="000046AC">
            <w:rPr>
              <w:noProof w:val="0"/>
              <w:sz w:val="24"/>
              <w:szCs w:val="24"/>
            </w:rPr>
            <w:delText xml:space="preserve"> These are features typical of axons. </w:delText>
          </w:r>
        </w:del>
        <w:r>
          <w:rPr>
            <w:noProof w:val="0"/>
            <w:sz w:val="24"/>
            <w:szCs w:val="24"/>
          </w:rPr>
          <w:t>The</w:t>
        </w:r>
        <w:proofErr w:type="spellEnd"/>
        <w:r>
          <w:rPr>
            <w:noProof w:val="0"/>
            <w:sz w:val="24"/>
            <w:szCs w:val="24"/>
          </w:rPr>
          <w:t xml:space="preserve"> lack of presynaptic sites on these putative axons is similar to the initial segment of axons that were identified by the presence of vesicles, where no presynaptic terminals in the proximal part of the axon were observed, and presynaptic sites emerged only distally. The glial engulfment is consistent with the idea of glial bridges that are instrumental in the guidance of axons during development (Barresi</w:t>
        </w:r>
        <w:proofErr w:type="gramStart"/>
        <w:r>
          <w:rPr>
            <w:noProof w:val="0"/>
            <w:sz w:val="24"/>
            <w:szCs w:val="24"/>
          </w:rPr>
          <w:t>:2005iw</w:t>
        </w:r>
        <w:proofErr w:type="gramEnd"/>
        <w:r>
          <w:rPr>
            <w:noProof w:val="0"/>
            <w:sz w:val="24"/>
            <w:szCs w:val="24"/>
          </w:rPr>
          <w:t>). Finally, the diameter of these putative axons were smaller to the other neurites and were similar to the diameters of conventional axons (Sup. Fig. 1C). The mean axonal diameter was less than the mean dendrite diameter, conforming to the textbook notion that axons are thinner than dendrites (addressed later). All but one integrator cell with contralaterally projecting putative axons did not emerge from the somata of the cell. Instead, the initial zone of the putative axon contained postsynaptic sites (Fig. 2 C</w:t>
        </w:r>
        <w:proofErr w:type="gramStart"/>
        <w:r>
          <w:rPr>
            <w:noProof w:val="0"/>
            <w:sz w:val="24"/>
            <w:szCs w:val="24"/>
          </w:rPr>
          <w:t>,D</w:t>
        </w:r>
        <w:proofErr w:type="gramEnd"/>
        <w:r>
          <w:rPr>
            <w:noProof w:val="0"/>
            <w:sz w:val="24"/>
            <w:szCs w:val="24"/>
          </w:rPr>
          <w:t xml:space="preserve"> - postsynaptic sites before putative axon). Furthermore, since neurite diameters are close to the diffraction limit, light microscopic estimation of neurite diameters could be inaccurate.</w:t>
        </w:r>
      </w:moveTo>
    </w:p>
    <w:moveToRangeEnd w:id="34"/>
    <w:p w14:paraId="51412F57" w14:textId="7D89F276" w:rsidR="000046AC" w:rsidRDefault="000046AC">
      <w:pPr>
        <w:widowControl/>
        <w:spacing w:before="60"/>
        <w:ind w:firstLine="300"/>
        <w:jc w:val="both"/>
        <w:rPr>
          <w:ins w:id="52" w:author="Emre_Work" w:date="2016-08-10T10:03:00Z"/>
          <w:noProof w:val="0"/>
          <w:sz w:val="24"/>
          <w:szCs w:val="24"/>
        </w:rPr>
      </w:pPr>
      <w:ins w:id="53" w:author="Emre_Work" w:date="2016-08-10T10:12:00Z">
        <w:r>
          <w:rPr>
            <w:noProof w:val="0"/>
            <w:sz w:val="24"/>
            <w:szCs w:val="24"/>
          </w:rPr>
          <w:t>[</w:t>
        </w:r>
        <w:proofErr w:type="gramStart"/>
        <w:r>
          <w:rPr>
            <w:noProof w:val="0"/>
            <w:sz w:val="24"/>
            <w:szCs w:val="24"/>
          </w:rPr>
          <w:t>sprinkle</w:t>
        </w:r>
        <w:proofErr w:type="gramEnd"/>
        <w:r>
          <w:rPr>
            <w:noProof w:val="0"/>
            <w:sz w:val="24"/>
            <w:szCs w:val="24"/>
          </w:rPr>
          <w:t xml:space="preserve"> references hand in hand with your evidence]</w:t>
        </w:r>
      </w:ins>
    </w:p>
    <w:p w14:paraId="02611C99" w14:textId="77777777" w:rsidR="000046AC" w:rsidRDefault="000046AC">
      <w:pPr>
        <w:widowControl/>
        <w:spacing w:before="60"/>
        <w:ind w:firstLine="300"/>
        <w:jc w:val="both"/>
        <w:rPr>
          <w:ins w:id="54" w:author="Emre_Work" w:date="2016-08-10T10:03:00Z"/>
          <w:noProof w:val="0"/>
          <w:sz w:val="24"/>
          <w:szCs w:val="24"/>
        </w:rPr>
      </w:pPr>
    </w:p>
    <w:p w14:paraId="6292BD79" w14:textId="5A557EEF" w:rsidR="000046AC" w:rsidRDefault="000046AC">
      <w:pPr>
        <w:widowControl/>
        <w:spacing w:before="60"/>
        <w:ind w:firstLine="300"/>
        <w:jc w:val="both"/>
        <w:rPr>
          <w:noProof w:val="0"/>
          <w:sz w:val="24"/>
          <w:szCs w:val="24"/>
        </w:rPr>
      </w:pPr>
      <w:ins w:id="55" w:author="Emre_Work" w:date="2016-08-10T10:03:00Z">
        <w:r>
          <w:rPr>
            <w:noProof w:val="0"/>
            <w:sz w:val="24"/>
            <w:szCs w:val="24"/>
          </w:rPr>
          <w:t>[</w:t>
        </w:r>
      </w:ins>
      <w:proofErr w:type="gramStart"/>
      <w:ins w:id="56" w:author="Emre_Work" w:date="2016-08-10T10:13:00Z">
        <w:r>
          <w:rPr>
            <w:noProof w:val="0"/>
            <w:sz w:val="24"/>
            <w:szCs w:val="24"/>
          </w:rPr>
          <w:t>other</w:t>
        </w:r>
        <w:proofErr w:type="gramEnd"/>
        <w:r>
          <w:rPr>
            <w:noProof w:val="0"/>
            <w:sz w:val="24"/>
            <w:szCs w:val="24"/>
          </w:rPr>
          <w:t xml:space="preserve"> comments </w:t>
        </w:r>
      </w:ins>
      <w:ins w:id="57" w:author="Emre_Work" w:date="2016-08-10T10:03:00Z">
        <w:r>
          <w:rPr>
            <w:noProof w:val="0"/>
            <w:sz w:val="24"/>
            <w:szCs w:val="24"/>
          </w:rPr>
          <w:t>as before]</w:t>
        </w:r>
      </w:ins>
    </w:p>
    <w:p w14:paraId="778E46EF" w14:textId="77777777" w:rsidR="00BB3449" w:rsidRDefault="00BC55AF">
      <w:pPr>
        <w:pStyle w:val="Heading4"/>
        <w:widowControl/>
        <w:rPr>
          <w:noProof w:val="0"/>
        </w:rPr>
      </w:pPr>
      <w:r>
        <w:rPr>
          <w:noProof w:val="0"/>
        </w:rPr>
        <w:t>Small protuberances</w:t>
      </w:r>
    </w:p>
    <w:p w14:paraId="2844428D" w14:textId="77777777" w:rsidR="00BB3449" w:rsidRDefault="00BC55AF">
      <w:pPr>
        <w:widowControl/>
        <w:spacing w:before="60"/>
        <w:jc w:val="both"/>
        <w:rPr>
          <w:noProof w:val="0"/>
          <w:sz w:val="24"/>
          <w:szCs w:val="24"/>
        </w:rPr>
      </w:pPr>
      <w:r>
        <w:rPr>
          <w:noProof w:val="0"/>
          <w:sz w:val="24"/>
          <w:szCs w:val="24"/>
        </w:rPr>
        <w:t xml:space="preserve">A small fraction (3% or 89/2229) of the postsynaptic sites were located on finger-like projections from dendrites that were enveloped by invaginations of axonal boutons (Fig. 2B, EM panel 2). These projections resemble structures found across </w:t>
      </w:r>
      <w:r>
        <w:rPr>
          <w:noProof w:val="0"/>
          <w:sz w:val="24"/>
          <w:szCs w:val="24"/>
        </w:rPr>
        <w:lastRenderedPageBreak/>
        <w:t xml:space="preserve">multiple species called </w:t>
      </w:r>
      <w:proofErr w:type="spellStart"/>
      <w:r>
        <w:rPr>
          <w:i/>
          <w:iCs/>
          <w:noProof w:val="0"/>
          <w:sz w:val="24"/>
          <w:szCs w:val="24"/>
        </w:rPr>
        <w:t>spinules</w:t>
      </w:r>
      <w:proofErr w:type="spellEnd"/>
      <w:r>
        <w:rPr>
          <w:noProof w:val="0"/>
          <w:sz w:val="24"/>
          <w:szCs w:val="24"/>
        </w:rPr>
        <w:t>, and are thought to be present on large, active synapses (Petralia</w:t>
      </w:r>
      <w:proofErr w:type="gramStart"/>
      <w:r>
        <w:rPr>
          <w:noProof w:val="0"/>
          <w:sz w:val="24"/>
          <w:szCs w:val="24"/>
        </w:rPr>
        <w:t>:2015ge</w:t>
      </w:r>
      <w:proofErr w:type="gramEnd"/>
      <w:r>
        <w:rPr>
          <w:noProof w:val="0"/>
          <w:sz w:val="24"/>
          <w:szCs w:val="24"/>
        </w:rPr>
        <w:t>)</w:t>
      </w:r>
    </w:p>
    <w:p w14:paraId="5DB9DB49" w14:textId="000D4305" w:rsidR="00BB3449" w:rsidRDefault="00BC55AF">
      <w:pPr>
        <w:widowControl/>
        <w:spacing w:before="60"/>
        <w:ind w:firstLine="300"/>
        <w:jc w:val="both"/>
        <w:rPr>
          <w:noProof w:val="0"/>
          <w:sz w:val="24"/>
          <w:szCs w:val="24"/>
        </w:rPr>
      </w:pPr>
      <w:r>
        <w:rPr>
          <w:noProof w:val="0"/>
          <w:sz w:val="24"/>
          <w:szCs w:val="24"/>
        </w:rPr>
        <w:t xml:space="preserve">We also observed a primary cilia on all 22 integrator cells that were reconstructed. Primary cilium are </w:t>
      </w:r>
      <w:proofErr w:type="spellStart"/>
      <w:r>
        <w:rPr>
          <w:noProof w:val="0"/>
          <w:sz w:val="24"/>
          <w:szCs w:val="24"/>
        </w:rPr>
        <w:t>know</w:t>
      </w:r>
      <w:proofErr w:type="spellEnd"/>
      <w:r>
        <w:rPr>
          <w:noProof w:val="0"/>
          <w:sz w:val="24"/>
          <w:szCs w:val="24"/>
        </w:rPr>
        <w:t xml:space="preserve"> to be present in most, if not all mammalian cells, </w:t>
      </w:r>
      <w:proofErr w:type="spellStart"/>
      <w:r>
        <w:rPr>
          <w:noProof w:val="0"/>
          <w:sz w:val="24"/>
          <w:szCs w:val="24"/>
        </w:rPr>
        <w:t>inclding</w:t>
      </w:r>
      <w:proofErr w:type="spellEnd"/>
      <w:r>
        <w:rPr>
          <w:noProof w:val="0"/>
          <w:sz w:val="24"/>
          <w:szCs w:val="24"/>
        </w:rPr>
        <w:t xml:space="preserve"> neurons, and are </w:t>
      </w:r>
      <w:proofErr w:type="spellStart"/>
      <w:r>
        <w:rPr>
          <w:noProof w:val="0"/>
          <w:sz w:val="24"/>
          <w:szCs w:val="24"/>
        </w:rPr>
        <w:t>though</w:t>
      </w:r>
      <w:proofErr w:type="spellEnd"/>
      <w:r>
        <w:rPr>
          <w:noProof w:val="0"/>
          <w:sz w:val="24"/>
          <w:szCs w:val="24"/>
        </w:rPr>
        <w:t xml:space="preserve"> to be important for normal development (Han:2010kl; Lee:2010fy). This cilium, typically &lt;1 </w:t>
      </w:r>
      <w:r>
        <w:rPr>
          <w:rFonts w:ascii="Symbol" w:hAnsi="Symbol" w:cs="Symbol"/>
          <w:noProof w:val="0"/>
          <w:sz w:val="24"/>
          <w:szCs w:val="24"/>
        </w:rPr>
        <w:t></w:t>
      </w:r>
      <w:r>
        <w:rPr>
          <w:noProof w:val="0"/>
          <w:sz w:val="24"/>
          <w:szCs w:val="24"/>
        </w:rPr>
        <w:t>m, is enriched with microtubules, and emerges from the cell somata very close to the Golgi complex. In some cases, this primary cilium terminated inside processes that resembled glial like structures (Sup. Fig. 3A).Orientation of primary cilium in integrator cells did not show any orientation preference (Sup. Fig. 3B)</w:t>
      </w:r>
      <w:ins w:id="58" w:author="Emre_Work" w:date="2016-08-10T10:03:00Z">
        <w:r w:rsidR="000046AC">
          <w:rPr>
            <w:noProof w:val="0"/>
            <w:sz w:val="24"/>
            <w:szCs w:val="24"/>
          </w:rPr>
          <w:t xml:space="preserve"> [</w:t>
        </w:r>
      </w:ins>
      <w:ins w:id="59" w:author="Emre_Work" w:date="2016-08-10T10:04:00Z">
        <w:r w:rsidR="000046AC">
          <w:rPr>
            <w:noProof w:val="0"/>
            <w:sz w:val="24"/>
            <w:szCs w:val="24"/>
          </w:rPr>
          <w:t xml:space="preserve">need </w:t>
        </w:r>
        <w:proofErr w:type="spellStart"/>
        <w:r w:rsidR="000046AC">
          <w:rPr>
            <w:noProof w:val="0"/>
            <w:sz w:val="24"/>
            <w:szCs w:val="24"/>
          </w:rPr>
          <w:t>ks</w:t>
        </w:r>
        <w:proofErr w:type="spellEnd"/>
        <w:r w:rsidR="000046AC">
          <w:rPr>
            <w:noProof w:val="0"/>
            <w:sz w:val="24"/>
            <w:szCs w:val="24"/>
          </w:rPr>
          <w:t xml:space="preserve"> </w:t>
        </w:r>
      </w:ins>
      <w:ins w:id="60" w:author="Emre_Work" w:date="2016-08-10T10:03:00Z">
        <w:r w:rsidR="000046AC">
          <w:rPr>
            <w:noProof w:val="0"/>
            <w:sz w:val="24"/>
            <w:szCs w:val="24"/>
          </w:rPr>
          <w:t>stats]</w:t>
        </w:r>
      </w:ins>
    </w:p>
    <w:p w14:paraId="3E1E64F9" w14:textId="0303EAAA" w:rsidR="00BB3449" w:rsidDel="000046AC" w:rsidRDefault="00BC55AF">
      <w:pPr>
        <w:pStyle w:val="Heading4"/>
        <w:widowControl/>
        <w:rPr>
          <w:del w:id="61" w:author="Emre_Work" w:date="2016-08-10T10:05:00Z"/>
          <w:noProof w:val="0"/>
        </w:rPr>
      </w:pPr>
      <w:del w:id="62" w:author="Emre_Work" w:date="2016-08-10T10:05:00Z">
        <w:r w:rsidDel="000046AC">
          <w:rPr>
            <w:noProof w:val="0"/>
          </w:rPr>
          <w:delText>Putative axons</w:delText>
        </w:r>
      </w:del>
    </w:p>
    <w:p w14:paraId="2F147C0D" w14:textId="0FC69B51" w:rsidR="00BB3449" w:rsidDel="000046AC" w:rsidRDefault="00BC55AF">
      <w:pPr>
        <w:widowControl/>
        <w:spacing w:before="60"/>
        <w:jc w:val="both"/>
        <w:rPr>
          <w:moveFrom w:id="63" w:author="Emre_Work" w:date="2016-08-10T10:05:00Z"/>
          <w:noProof w:val="0"/>
          <w:sz w:val="24"/>
          <w:szCs w:val="24"/>
        </w:rPr>
      </w:pPr>
      <w:moveFromRangeStart w:id="64" w:author="Emre_Work" w:date="2016-08-10T10:05:00Z" w:name="move458586871"/>
      <w:moveFrom w:id="65" w:author="Emre_Work" w:date="2016-08-10T10:05:00Z">
        <w:r w:rsidDel="000046AC">
          <w:rPr>
            <w:noProof w:val="0"/>
            <w:sz w:val="24"/>
            <w:szCs w:val="24"/>
          </w:rPr>
          <w:t>For some of the integrator cells the putative axons were identified. All putative axons crossed the midline at locations ventral to the somata. They were identified not based on the presence of vesicles opposed to post-synaptic densities, instead they were identified by non-conventional anatomical features. The features were as follows, firstly the putative axons were devoid of any postsynaptic sites on the ipsilateral side. Secondly, before crossing the midline, the putative axon became engulfed by processes that appeared glial in nature (Fig. 2 C,D). Thirdly, these putative axons were smaller than the remaining neurites of the cell. These are features typical of axons. The lack of presynaptic sites on these putative axons is similar to the initial segment of axons that were identified by the presence of vesicles, where no presynaptic terminals in the proximal part of the axon were observed, and presynaptic sites emerged only distally. The glial engulfment is consistent with the idea of glial bridges that are instrumental in the guidance of axons during development (Barresi:2005iw). Finally, the diameter of these putative axons were smaller to the other neurites and were similar to the diameters of conventional axons (Sup. Fig. 1C). The mean axonal diameter was less than the mean dendrite diameter, conforming to the textbook notion that axons are thinner than dendrites (addressed later). All but one integrator cell with contralaterally projecting putative axons did not emerge from the somata of the cell. Instead, the initial zone of the putative axon contained postsynaptic sites (Fig. 2 C,D - postsynaptic sites before putative axon). Furthermore, since neurite diameters are close to the diffraction limit, light microscopic estimation of neurite diameters could be inaccurate.</w:t>
        </w:r>
      </w:moveFrom>
    </w:p>
    <w:moveFromRangeEnd w:id="64"/>
    <w:p w14:paraId="3FE7BF29" w14:textId="77777777" w:rsidR="00BB3449" w:rsidRDefault="00BC55AF">
      <w:pPr>
        <w:pStyle w:val="Heading3"/>
        <w:widowControl/>
        <w:rPr>
          <w:noProof w:val="0"/>
        </w:rPr>
      </w:pPr>
      <w:proofErr w:type="gramStart"/>
      <w:r>
        <w:rPr>
          <w:noProof w:val="0"/>
        </w:rPr>
        <w:t>2.4  Axonal</w:t>
      </w:r>
      <w:proofErr w:type="gramEnd"/>
      <w:r>
        <w:rPr>
          <w:noProof w:val="0"/>
        </w:rPr>
        <w:t xml:space="preserve"> projection patterns of integrator cells</w:t>
      </w:r>
    </w:p>
    <w:p w14:paraId="389D69D4" w14:textId="77777777" w:rsidR="00BB3449" w:rsidRDefault="00BC55AF">
      <w:pPr>
        <w:widowControl/>
        <w:spacing w:before="60"/>
        <w:jc w:val="both"/>
        <w:rPr>
          <w:noProof w:val="0"/>
          <w:sz w:val="24"/>
          <w:szCs w:val="24"/>
        </w:rPr>
      </w:pPr>
      <w:r>
        <w:rPr>
          <w:noProof w:val="0"/>
          <w:sz w:val="24"/>
          <w:szCs w:val="24"/>
        </w:rPr>
        <w:t xml:space="preserve">We divided the reconstructed integrator cells into four groups based on their axonal arbors, as described below. </w:t>
      </w:r>
    </w:p>
    <w:p w14:paraId="09F1AD01" w14:textId="77777777" w:rsidR="00BB3449" w:rsidRDefault="00BC55AF">
      <w:pPr>
        <w:widowControl/>
        <w:spacing w:before="60"/>
        <w:jc w:val="both"/>
        <w:rPr>
          <w:noProof w:val="0"/>
          <w:sz w:val="24"/>
          <w:szCs w:val="24"/>
        </w:rPr>
      </w:pPr>
      <w:r>
        <w:rPr>
          <w:i/>
          <w:iCs/>
          <w:noProof w:val="0"/>
          <w:sz w:val="24"/>
          <w:szCs w:val="24"/>
        </w:rPr>
        <w:t>Ipsilateral projection only (“</w:t>
      </w:r>
      <w:proofErr w:type="spellStart"/>
      <w:r>
        <w:rPr>
          <w:i/>
          <w:iCs/>
          <w:noProof w:val="0"/>
          <w:sz w:val="24"/>
          <w:szCs w:val="24"/>
        </w:rPr>
        <w:t>ipsi</w:t>
      </w:r>
      <w:proofErr w:type="spellEnd"/>
      <w:r>
        <w:rPr>
          <w:i/>
          <w:iCs/>
          <w:noProof w:val="0"/>
          <w:sz w:val="24"/>
          <w:szCs w:val="24"/>
        </w:rPr>
        <w:t xml:space="preserve">-only”) </w:t>
      </w:r>
      <w:r>
        <w:rPr>
          <w:noProof w:val="0"/>
          <w:sz w:val="24"/>
          <w:szCs w:val="24"/>
        </w:rPr>
        <w:t xml:space="preserve">- Six cells located at the rostral edge of the volume, were observed to have only ipsilaterally projecting axons (Fig. 3A). Two representatives are shown in Figs. 2A and B. The axons were clearly identified by the presence of </w:t>
      </w:r>
      <w:proofErr w:type="spellStart"/>
      <w:r>
        <w:rPr>
          <w:i/>
          <w:iCs/>
          <w:noProof w:val="0"/>
          <w:sz w:val="24"/>
          <w:szCs w:val="24"/>
        </w:rPr>
        <w:t>en</w:t>
      </w:r>
      <w:proofErr w:type="spellEnd"/>
      <w:r>
        <w:rPr>
          <w:i/>
          <w:iCs/>
          <w:noProof w:val="0"/>
          <w:sz w:val="24"/>
          <w:szCs w:val="24"/>
        </w:rPr>
        <w:t xml:space="preserve"> passant</w:t>
      </w:r>
      <w:r>
        <w:rPr>
          <w:noProof w:val="0"/>
          <w:sz w:val="24"/>
          <w:szCs w:val="24"/>
        </w:rPr>
        <w:t xml:space="preserve"> boutons with presynaptic vesicles. The cell bodies were located at the rostral extent of the volume, and close to the midline (Fig. 3A, </w:t>
      </w:r>
      <w:proofErr w:type="spellStart"/>
      <w:r>
        <w:rPr>
          <w:noProof w:val="0"/>
          <w:sz w:val="24"/>
          <w:szCs w:val="24"/>
        </w:rPr>
        <w:t>Ipsi</w:t>
      </w:r>
      <w:proofErr w:type="spellEnd"/>
      <w:r>
        <w:rPr>
          <w:noProof w:val="0"/>
          <w:sz w:val="24"/>
          <w:szCs w:val="24"/>
        </w:rPr>
        <w:t xml:space="preserve">. only). The average length of all the axons from all ipsilaterally projecting cells was </w:t>
      </w:r>
      <w:r>
        <w:rPr>
          <w:rFonts w:ascii="Symbol" w:hAnsi="Symbol" w:cs="Symbol"/>
          <w:noProof w:val="0"/>
          <w:sz w:val="24"/>
          <w:szCs w:val="24"/>
        </w:rPr>
        <w:t></w:t>
      </w:r>
      <w:r>
        <w:rPr>
          <w:noProof w:val="0"/>
          <w:sz w:val="24"/>
          <w:szCs w:val="24"/>
        </w:rPr>
        <w:t>270</w:t>
      </w:r>
      <w:r>
        <w:rPr>
          <w:noProof w:val="0"/>
          <w:sz w:val="6"/>
          <w:szCs w:val="6"/>
        </w:rPr>
        <w:t xml:space="preserve"> </w:t>
      </w:r>
      <w:r>
        <w:rPr>
          <w:rFonts w:ascii="Symbol" w:hAnsi="Symbol" w:cs="Symbol"/>
          <w:noProof w:val="0"/>
          <w:sz w:val="24"/>
          <w:szCs w:val="24"/>
        </w:rPr>
        <w:t></w:t>
      </w:r>
      <w:r>
        <w:rPr>
          <w:i/>
          <w:iCs/>
          <w:noProof w:val="0"/>
          <w:sz w:val="24"/>
          <w:szCs w:val="24"/>
        </w:rPr>
        <w:t>m</w:t>
      </w:r>
      <w:r>
        <w:rPr>
          <w:noProof w:val="0"/>
          <w:sz w:val="24"/>
          <w:szCs w:val="24"/>
        </w:rPr>
        <w:t xml:space="preserve"> (Sup. Table) with the longest reconstructed axon being 683 µm. For all cells in this group, the axon initiation site was far away from the somata, and on average, the initiation site was 36.6</w:t>
      </w:r>
      <w:r>
        <w:rPr>
          <w:rFonts w:ascii="Symbol" w:hAnsi="Symbol" w:cs="Symbol"/>
          <w:noProof w:val="0"/>
          <w:sz w:val="24"/>
          <w:szCs w:val="24"/>
        </w:rPr>
        <w:t></w:t>
      </w:r>
      <w:r>
        <w:rPr>
          <w:noProof w:val="0"/>
          <w:sz w:val="24"/>
          <w:szCs w:val="24"/>
        </w:rPr>
        <w:t>12.74:</w:t>
      </w:r>
      <w:r>
        <w:rPr>
          <w:rFonts w:ascii="Symbol" w:hAnsi="Symbol" w:cs="Symbol"/>
          <w:noProof w:val="0"/>
          <w:sz w:val="24"/>
          <w:szCs w:val="24"/>
        </w:rPr>
        <w:t></w:t>
      </w:r>
      <w:r>
        <w:rPr>
          <w:i/>
          <w:iCs/>
          <w:noProof w:val="0"/>
          <w:sz w:val="24"/>
          <w:szCs w:val="24"/>
        </w:rPr>
        <w:t>m</w:t>
      </w:r>
      <w:r>
        <w:rPr>
          <w:noProof w:val="0"/>
          <w:sz w:val="24"/>
          <w:szCs w:val="24"/>
        </w:rPr>
        <w:t xml:space="preserve"> from the somata.</w:t>
      </w:r>
    </w:p>
    <w:p w14:paraId="1786C1AD" w14:textId="77777777" w:rsidR="00BB3449" w:rsidRDefault="00BC55AF">
      <w:pPr>
        <w:widowControl/>
        <w:spacing w:before="60"/>
        <w:ind w:firstLine="300"/>
        <w:jc w:val="both"/>
        <w:rPr>
          <w:noProof w:val="0"/>
          <w:sz w:val="24"/>
          <w:szCs w:val="24"/>
        </w:rPr>
      </w:pPr>
      <w:r>
        <w:rPr>
          <w:noProof w:val="0"/>
          <w:sz w:val="24"/>
          <w:szCs w:val="24"/>
        </w:rPr>
        <w:t xml:space="preserve">Dendrites emerged laterally from somata and always extended ventrally. Cells in this group had large dendritic arbors, with the dendrites in this group </w:t>
      </w:r>
      <w:proofErr w:type="spellStart"/>
      <w:r>
        <w:rPr>
          <w:noProof w:val="0"/>
          <w:sz w:val="24"/>
          <w:szCs w:val="24"/>
        </w:rPr>
        <w:t>arborizong</w:t>
      </w:r>
      <w:proofErr w:type="spellEnd"/>
      <w:r>
        <w:rPr>
          <w:noProof w:val="0"/>
          <w:sz w:val="24"/>
          <w:szCs w:val="24"/>
        </w:rPr>
        <w:t xml:space="preserve"> over 13.3% of the total imaged volume (Sup. Fig. 4A</w:t>
      </w:r>
      <w:proofErr w:type="gramStart"/>
      <w:r>
        <w:rPr>
          <w:noProof w:val="0"/>
          <w:sz w:val="24"/>
          <w:szCs w:val="24"/>
        </w:rPr>
        <w:t>,B,C</w:t>
      </w:r>
      <w:proofErr w:type="gramEnd"/>
      <w:r>
        <w:rPr>
          <w:noProof w:val="0"/>
          <w:sz w:val="24"/>
          <w:szCs w:val="24"/>
        </w:rPr>
        <w:t>). We also found the average dendrite for cells in this group to have significantly larger diameter as compared to the diameter of the axons (Fig. 3B</w:t>
      </w:r>
      <w:proofErr w:type="gramStart"/>
      <w:r>
        <w:rPr>
          <w:noProof w:val="0"/>
          <w:sz w:val="24"/>
          <w:szCs w:val="24"/>
        </w:rPr>
        <w:t xml:space="preserve">, </w:t>
      </w:r>
      <w:proofErr w:type="gramEnd"/>
      <w:r>
        <w:rPr>
          <w:noProof w:val="0"/>
          <w:sz w:val="24"/>
          <w:szCs w:val="24"/>
        </w:rPr>
        <w:fldChar w:fldCharType="begin"/>
      </w:r>
      <w:r>
        <w:rPr>
          <w:noProof w:val="0"/>
          <w:sz w:val="24"/>
          <w:szCs w:val="24"/>
        </w:rPr>
        <w:instrText xml:space="preserve"> EQ </w:instrText>
      </w:r>
      <w:r>
        <w:rPr>
          <w:i/>
          <w:iCs/>
          <w:noProof w:val="0"/>
          <w:sz w:val="24"/>
          <w:szCs w:val="24"/>
        </w:rPr>
        <w:instrText>p</w:instrText>
      </w:r>
      <w:r>
        <w:rPr>
          <w:noProof w:val="0"/>
          <w:sz w:val="24"/>
          <w:szCs w:val="24"/>
        </w:rPr>
        <w:instrText>&lt;2</w:instrText>
      </w:r>
      <w:r>
        <w:rPr>
          <w:rFonts w:ascii="Symbol" w:hAnsi="Symbol" w:cs="Symbol"/>
          <w:noProof w:val="0"/>
          <w:sz w:val="24"/>
          <w:szCs w:val="24"/>
        </w:rPr>
        <w:instrText>ґ</w:instrText>
      </w:r>
      <w:r>
        <w:rPr>
          <w:noProof w:val="0"/>
          <w:sz w:val="24"/>
          <w:szCs w:val="24"/>
        </w:rPr>
        <w:instrText>10\s\up5(</w:instrText>
      </w:r>
      <w:r>
        <w:rPr>
          <w:noProof w:val="0"/>
          <w:sz w:val="16"/>
          <w:szCs w:val="16"/>
        </w:rPr>
        <w:instrText>-3</w:instrText>
      </w:r>
      <w:r>
        <w:rPr>
          <w:noProof w:val="0"/>
          <w:sz w:val="24"/>
          <w:szCs w:val="24"/>
        </w:rPr>
        <w:instrText>)</w:instrText>
      </w:r>
      <w:r>
        <w:rPr>
          <w:noProof w:val="0"/>
          <w:sz w:val="24"/>
          <w:szCs w:val="24"/>
        </w:rPr>
        <w:fldChar w:fldCharType="end"/>
      </w:r>
      <w:r>
        <w:rPr>
          <w:noProof w:val="0"/>
          <w:sz w:val="24"/>
          <w:szCs w:val="24"/>
        </w:rPr>
        <w:t xml:space="preserve">, </w:t>
      </w:r>
      <w:proofErr w:type="spellStart"/>
      <w:r>
        <w:rPr>
          <w:noProof w:val="0"/>
          <w:sz w:val="24"/>
          <w:szCs w:val="24"/>
        </w:rPr>
        <w:t>ttest</w:t>
      </w:r>
      <w:proofErr w:type="spellEnd"/>
      <w:r>
        <w:rPr>
          <w:noProof w:val="0"/>
          <w:sz w:val="24"/>
          <w:szCs w:val="24"/>
        </w:rPr>
        <w:t xml:space="preserve">, Sup. Table). Only in one case the dendrites were observed to cross the midline, as indicated by the presence of postsynaptic sites (Fig. 3A, </w:t>
      </w:r>
      <w:proofErr w:type="spellStart"/>
      <w:r>
        <w:rPr>
          <w:noProof w:val="0"/>
          <w:sz w:val="24"/>
          <w:szCs w:val="24"/>
        </w:rPr>
        <w:t>Ipsi</w:t>
      </w:r>
      <w:proofErr w:type="spellEnd"/>
      <w:r>
        <w:rPr>
          <w:noProof w:val="0"/>
          <w:sz w:val="24"/>
          <w:szCs w:val="24"/>
        </w:rPr>
        <w:t xml:space="preserve">. only, </w:t>
      </w:r>
      <w:proofErr w:type="gramStart"/>
      <w:r>
        <w:rPr>
          <w:noProof w:val="0"/>
          <w:sz w:val="24"/>
          <w:szCs w:val="24"/>
        </w:rPr>
        <w:t>arrowhead</w:t>
      </w:r>
      <w:proofErr w:type="gramEnd"/>
      <w:r>
        <w:rPr>
          <w:noProof w:val="0"/>
          <w:sz w:val="24"/>
          <w:szCs w:val="24"/>
        </w:rPr>
        <w:t>).</w:t>
      </w:r>
    </w:p>
    <w:p w14:paraId="27C0DA2C" w14:textId="77777777" w:rsidR="00BB3449" w:rsidRDefault="00BC55AF">
      <w:pPr>
        <w:widowControl/>
        <w:spacing w:before="60"/>
        <w:ind w:firstLine="300"/>
        <w:jc w:val="both"/>
        <w:rPr>
          <w:noProof w:val="0"/>
          <w:sz w:val="24"/>
          <w:szCs w:val="24"/>
        </w:rPr>
      </w:pPr>
      <w:r>
        <w:rPr>
          <w:i/>
          <w:iCs/>
          <w:noProof w:val="0"/>
          <w:sz w:val="24"/>
          <w:szCs w:val="24"/>
        </w:rPr>
        <w:t xml:space="preserve">Both </w:t>
      </w:r>
      <w:proofErr w:type="spellStart"/>
      <w:r>
        <w:rPr>
          <w:i/>
          <w:iCs/>
          <w:noProof w:val="0"/>
          <w:sz w:val="24"/>
          <w:szCs w:val="24"/>
        </w:rPr>
        <w:t>ipsi</w:t>
      </w:r>
      <w:proofErr w:type="spellEnd"/>
      <w:r>
        <w:rPr>
          <w:i/>
          <w:iCs/>
          <w:noProof w:val="0"/>
          <w:sz w:val="24"/>
          <w:szCs w:val="24"/>
        </w:rPr>
        <w:t>- and contralateral projections (“</w:t>
      </w:r>
      <w:proofErr w:type="spellStart"/>
      <w:r>
        <w:rPr>
          <w:i/>
          <w:iCs/>
          <w:noProof w:val="0"/>
          <w:sz w:val="24"/>
          <w:szCs w:val="24"/>
        </w:rPr>
        <w:t>ipsi</w:t>
      </w:r>
      <w:proofErr w:type="spellEnd"/>
      <w:r>
        <w:rPr>
          <w:i/>
          <w:iCs/>
          <w:noProof w:val="0"/>
          <w:sz w:val="24"/>
          <w:szCs w:val="24"/>
        </w:rPr>
        <w:t>-contra”)</w:t>
      </w:r>
      <w:r>
        <w:rPr>
          <w:noProof w:val="0"/>
          <w:sz w:val="24"/>
          <w:szCs w:val="24"/>
        </w:rPr>
        <w:t xml:space="preserve"> - Two cells had axons with both ipsilateral and contralateral projections (Fig. 2C, 3A, </w:t>
      </w:r>
      <w:proofErr w:type="spellStart"/>
      <w:proofErr w:type="gramStart"/>
      <w:r>
        <w:rPr>
          <w:noProof w:val="0"/>
          <w:sz w:val="24"/>
          <w:szCs w:val="24"/>
        </w:rPr>
        <w:t>ipsi</w:t>
      </w:r>
      <w:proofErr w:type="spellEnd"/>
      <w:proofErr w:type="gramEnd"/>
      <w:r>
        <w:rPr>
          <w:noProof w:val="0"/>
          <w:sz w:val="24"/>
          <w:szCs w:val="24"/>
        </w:rPr>
        <w:t xml:space="preserve">-contra). Integrator cells from this group were </w:t>
      </w:r>
      <w:r>
        <w:rPr>
          <w:noProof w:val="0"/>
          <w:sz w:val="24"/>
          <w:szCs w:val="24"/>
        </w:rPr>
        <w:lastRenderedPageBreak/>
        <w:t xml:space="preserve">located more lateral to the cells from </w:t>
      </w:r>
      <w:proofErr w:type="spellStart"/>
      <w:r>
        <w:rPr>
          <w:i/>
          <w:iCs/>
          <w:noProof w:val="0"/>
          <w:sz w:val="24"/>
          <w:szCs w:val="24"/>
        </w:rPr>
        <w:t>ipsi</w:t>
      </w:r>
      <w:proofErr w:type="spellEnd"/>
      <w:r>
        <w:rPr>
          <w:i/>
          <w:iCs/>
          <w:noProof w:val="0"/>
          <w:sz w:val="24"/>
          <w:szCs w:val="24"/>
        </w:rPr>
        <w:t>-only group.</w:t>
      </w:r>
      <w:r>
        <w:rPr>
          <w:noProof w:val="0"/>
          <w:sz w:val="24"/>
          <w:szCs w:val="24"/>
        </w:rPr>
        <w:t xml:space="preserve"> The ipsilateral projections resembled the axons of </w:t>
      </w:r>
      <w:proofErr w:type="spellStart"/>
      <w:r>
        <w:rPr>
          <w:noProof w:val="0"/>
          <w:sz w:val="24"/>
          <w:szCs w:val="24"/>
        </w:rPr>
        <w:t>ipsi</w:t>
      </w:r>
      <w:proofErr w:type="spellEnd"/>
      <w:r>
        <w:rPr>
          <w:noProof w:val="0"/>
          <w:sz w:val="24"/>
          <w:szCs w:val="24"/>
        </w:rPr>
        <w:t>-only group cells (Fig. 3A), with similar tilt in the rostro-caudal axis. In both cells, another neurite crossed the midline. We infer that this neurite is a putative contralaterally projecting axon. This cannot be confirmed with certainty, because its presynaptic sites are on the contralateral side of the hindbrain, outside the imaged volume. Our inference is based on a number of cues as mentioned previously. In both cases, the midline cross-over happened at locations that were ventral to the cells somata. On average the axons (</w:t>
      </w:r>
      <w:proofErr w:type="spellStart"/>
      <w:r>
        <w:rPr>
          <w:noProof w:val="0"/>
          <w:sz w:val="24"/>
          <w:szCs w:val="24"/>
        </w:rPr>
        <w:t>ipsi+putative</w:t>
      </w:r>
      <w:proofErr w:type="spellEnd"/>
      <w:r>
        <w:rPr>
          <w:noProof w:val="0"/>
          <w:sz w:val="24"/>
          <w:szCs w:val="24"/>
        </w:rPr>
        <w:t xml:space="preserve"> contra) were </w:t>
      </w:r>
      <w:r>
        <w:rPr>
          <w:rFonts w:ascii="Symbol" w:hAnsi="Symbol" w:cs="Symbol"/>
          <w:noProof w:val="0"/>
          <w:sz w:val="24"/>
          <w:szCs w:val="24"/>
        </w:rPr>
        <w:t></w:t>
      </w:r>
      <w:r>
        <w:rPr>
          <w:noProof w:val="0"/>
          <w:sz w:val="24"/>
          <w:szCs w:val="24"/>
        </w:rPr>
        <w:t>270</w:t>
      </w:r>
      <w:r>
        <w:rPr>
          <w:rFonts w:ascii="Symbol" w:hAnsi="Symbol" w:cs="Symbol"/>
          <w:noProof w:val="0"/>
          <w:sz w:val="24"/>
          <w:szCs w:val="24"/>
        </w:rPr>
        <w:t></w:t>
      </w:r>
      <w:r>
        <w:rPr>
          <w:i/>
          <w:iCs/>
          <w:noProof w:val="0"/>
          <w:sz w:val="24"/>
          <w:szCs w:val="24"/>
        </w:rPr>
        <w:t xml:space="preserve">m </w:t>
      </w:r>
      <w:r>
        <w:rPr>
          <w:noProof w:val="0"/>
          <w:sz w:val="24"/>
          <w:szCs w:val="24"/>
        </w:rPr>
        <w:t xml:space="preserve">long and the dendrites were </w:t>
      </w:r>
      <w:r>
        <w:rPr>
          <w:rFonts w:ascii="Symbol" w:hAnsi="Symbol" w:cs="Symbol"/>
          <w:noProof w:val="0"/>
          <w:sz w:val="24"/>
          <w:szCs w:val="24"/>
        </w:rPr>
        <w:t></w:t>
      </w:r>
      <w:r>
        <w:rPr>
          <w:noProof w:val="0"/>
          <w:sz w:val="24"/>
          <w:szCs w:val="24"/>
        </w:rPr>
        <w:t>400</w:t>
      </w:r>
      <w:r>
        <w:rPr>
          <w:rFonts w:ascii="Symbol" w:hAnsi="Symbol" w:cs="Symbol"/>
          <w:noProof w:val="0"/>
          <w:sz w:val="24"/>
          <w:szCs w:val="24"/>
        </w:rPr>
        <w:t></w:t>
      </w:r>
      <w:r>
        <w:rPr>
          <w:i/>
          <w:iCs/>
          <w:noProof w:val="0"/>
          <w:sz w:val="24"/>
          <w:szCs w:val="24"/>
        </w:rPr>
        <w:t>m</w:t>
      </w:r>
      <w:r>
        <w:rPr>
          <w:noProof w:val="0"/>
          <w:sz w:val="24"/>
          <w:szCs w:val="24"/>
        </w:rPr>
        <w:t xml:space="preserve"> long</w:t>
      </w:r>
      <w:r>
        <w:rPr>
          <w:i/>
          <w:iCs/>
          <w:noProof w:val="0"/>
          <w:sz w:val="24"/>
          <w:szCs w:val="24"/>
        </w:rPr>
        <w:t>.</w:t>
      </w:r>
      <w:r>
        <w:rPr>
          <w:noProof w:val="0"/>
          <w:sz w:val="24"/>
          <w:szCs w:val="24"/>
        </w:rPr>
        <w:t xml:space="preserve"> Cells in this group arborized over 4.3% of the total volume (Sup. Fig. 4A</w:t>
      </w:r>
      <w:proofErr w:type="gramStart"/>
      <w:r>
        <w:rPr>
          <w:noProof w:val="0"/>
          <w:sz w:val="24"/>
          <w:szCs w:val="24"/>
        </w:rPr>
        <w:t>,B,C</w:t>
      </w:r>
      <w:proofErr w:type="gramEnd"/>
      <w:r>
        <w:rPr>
          <w:noProof w:val="0"/>
          <w:sz w:val="24"/>
          <w:szCs w:val="24"/>
        </w:rPr>
        <w:t xml:space="preserve">). </w:t>
      </w:r>
    </w:p>
    <w:p w14:paraId="2C7E9909" w14:textId="5028109C" w:rsidR="00BB3449" w:rsidRDefault="00BC55AF">
      <w:pPr>
        <w:widowControl/>
        <w:spacing w:before="60"/>
        <w:ind w:firstLine="300"/>
        <w:jc w:val="both"/>
        <w:rPr>
          <w:noProof w:val="0"/>
          <w:sz w:val="24"/>
          <w:szCs w:val="24"/>
        </w:rPr>
      </w:pPr>
      <w:r>
        <w:rPr>
          <w:i/>
          <w:iCs/>
          <w:noProof w:val="0"/>
          <w:sz w:val="24"/>
          <w:szCs w:val="24"/>
        </w:rPr>
        <w:t>Contralateral projection only (“contra-only”)</w:t>
      </w:r>
      <w:r>
        <w:rPr>
          <w:noProof w:val="0"/>
          <w:sz w:val="24"/>
          <w:szCs w:val="24"/>
        </w:rPr>
        <w:t xml:space="preserve"> - Eight cells located at the caudal most extent of the imaged volume, contained exclusively contralaterally projecting putative axons (Fig. 3A, contra only). Like the axons in the </w:t>
      </w:r>
      <w:proofErr w:type="spellStart"/>
      <w:r>
        <w:rPr>
          <w:noProof w:val="0"/>
          <w:sz w:val="24"/>
          <w:szCs w:val="24"/>
        </w:rPr>
        <w:t>ipsi</w:t>
      </w:r>
      <w:proofErr w:type="spellEnd"/>
      <w:r>
        <w:rPr>
          <w:noProof w:val="0"/>
          <w:sz w:val="24"/>
          <w:szCs w:val="24"/>
        </w:rPr>
        <w:t>-only group, the putative contralateral axons did not emerge as axons, but started as a neurite with postsynaptic sites</w:t>
      </w:r>
      <w:ins w:id="66" w:author="Emre_Work" w:date="2016-08-10T10:25:00Z">
        <w:r w:rsidR="0084542C">
          <w:rPr>
            <w:noProof w:val="0"/>
            <w:sz w:val="24"/>
            <w:szCs w:val="24"/>
          </w:rPr>
          <w:t xml:space="preserve"> [more]</w:t>
        </w:r>
      </w:ins>
      <w:r>
        <w:rPr>
          <w:noProof w:val="0"/>
          <w:sz w:val="24"/>
          <w:szCs w:val="24"/>
        </w:rPr>
        <w:t xml:space="preserve">, that became axonal. However, unlike the </w:t>
      </w:r>
      <w:proofErr w:type="spellStart"/>
      <w:r>
        <w:rPr>
          <w:noProof w:val="0"/>
          <w:sz w:val="24"/>
          <w:szCs w:val="24"/>
        </w:rPr>
        <w:t>ipsi</w:t>
      </w:r>
      <w:proofErr w:type="spellEnd"/>
      <w:r>
        <w:rPr>
          <w:noProof w:val="0"/>
          <w:sz w:val="24"/>
          <w:szCs w:val="24"/>
        </w:rPr>
        <w:t>-only group, the axon initiation site was much closer to the somata. On average, the axon initiation site was 12.89</w:t>
      </w:r>
      <w:r>
        <w:rPr>
          <w:rFonts w:ascii="Symbol" w:hAnsi="Symbol" w:cs="Symbol"/>
          <w:noProof w:val="0"/>
          <w:sz w:val="24"/>
          <w:szCs w:val="24"/>
        </w:rPr>
        <w:t></w:t>
      </w:r>
      <w:r>
        <w:rPr>
          <w:noProof w:val="0"/>
          <w:sz w:val="24"/>
          <w:szCs w:val="24"/>
        </w:rPr>
        <w:t>6.07:</w:t>
      </w:r>
      <w:r>
        <w:rPr>
          <w:rFonts w:ascii="Symbol" w:hAnsi="Symbol" w:cs="Symbol"/>
          <w:noProof w:val="0"/>
          <w:sz w:val="24"/>
          <w:szCs w:val="24"/>
        </w:rPr>
        <w:t></w:t>
      </w:r>
      <w:r>
        <w:rPr>
          <w:i/>
          <w:iCs/>
          <w:noProof w:val="0"/>
          <w:sz w:val="24"/>
          <w:szCs w:val="24"/>
        </w:rPr>
        <w:t>m</w:t>
      </w:r>
      <w:r>
        <w:rPr>
          <w:noProof w:val="0"/>
          <w:sz w:val="24"/>
          <w:szCs w:val="24"/>
        </w:rPr>
        <w:t xml:space="preserve"> from the somata, which is significantly shorter than the axon initiation site for the </w:t>
      </w:r>
      <w:proofErr w:type="spellStart"/>
      <w:r>
        <w:rPr>
          <w:noProof w:val="0"/>
          <w:sz w:val="24"/>
          <w:szCs w:val="24"/>
        </w:rPr>
        <w:t>ipsi</w:t>
      </w:r>
      <w:proofErr w:type="spellEnd"/>
      <w:r>
        <w:rPr>
          <w:noProof w:val="0"/>
          <w:sz w:val="24"/>
          <w:szCs w:val="24"/>
        </w:rPr>
        <w:t>-only group (</w:t>
      </w:r>
      <w:r>
        <w:rPr>
          <w:i/>
          <w:iCs/>
          <w:noProof w:val="0"/>
          <w:sz w:val="24"/>
          <w:szCs w:val="24"/>
        </w:rPr>
        <w:t>p</w:t>
      </w:r>
      <w:r>
        <w:rPr>
          <w:noProof w:val="0"/>
          <w:sz w:val="24"/>
          <w:szCs w:val="24"/>
        </w:rPr>
        <w:t xml:space="preserve">&lt;0.0003, </w:t>
      </w:r>
      <w:proofErr w:type="spellStart"/>
      <w:r>
        <w:rPr>
          <w:noProof w:val="0"/>
          <w:sz w:val="24"/>
          <w:szCs w:val="24"/>
        </w:rPr>
        <w:t>ttest</w:t>
      </w:r>
      <w:proofErr w:type="spellEnd"/>
      <w:r>
        <w:rPr>
          <w:noProof w:val="0"/>
          <w:sz w:val="24"/>
          <w:szCs w:val="24"/>
        </w:rPr>
        <w:t xml:space="preserve">). </w:t>
      </w:r>
      <w:ins w:id="67" w:author="Emre_Work" w:date="2016-08-10T10:25:00Z">
        <w:r w:rsidR="0084542C">
          <w:rPr>
            <w:noProof w:val="0"/>
            <w:sz w:val="24"/>
            <w:szCs w:val="24"/>
          </w:rPr>
          <w:t>[</w:t>
        </w:r>
        <w:proofErr w:type="gramStart"/>
        <w:r w:rsidR="0084542C">
          <w:rPr>
            <w:noProof w:val="0"/>
            <w:sz w:val="24"/>
            <w:szCs w:val="24"/>
          </w:rPr>
          <w:t>my</w:t>
        </w:r>
        <w:proofErr w:type="gramEnd"/>
        <w:r w:rsidR="0084542C">
          <w:rPr>
            <w:noProof w:val="0"/>
            <w:sz w:val="24"/>
            <w:szCs w:val="24"/>
          </w:rPr>
          <w:t xml:space="preserve"> ref checks]</w:t>
        </w:r>
      </w:ins>
    </w:p>
    <w:p w14:paraId="0FC1B9F3" w14:textId="77777777" w:rsidR="00BB3449" w:rsidRDefault="00BC55AF">
      <w:pPr>
        <w:widowControl/>
        <w:spacing w:before="60"/>
        <w:ind w:firstLine="300"/>
        <w:jc w:val="both"/>
        <w:rPr>
          <w:noProof w:val="0"/>
          <w:sz w:val="24"/>
          <w:szCs w:val="24"/>
        </w:rPr>
      </w:pPr>
      <w:r>
        <w:rPr>
          <w:noProof w:val="0"/>
          <w:sz w:val="24"/>
          <w:szCs w:val="24"/>
        </w:rPr>
        <w:t xml:space="preserve">The average dendritic length was </w:t>
      </w:r>
      <w:r>
        <w:rPr>
          <w:rFonts w:ascii="Symbol" w:hAnsi="Symbol" w:cs="Symbol"/>
          <w:noProof w:val="0"/>
          <w:sz w:val="24"/>
          <w:szCs w:val="24"/>
        </w:rPr>
        <w:t></w:t>
      </w:r>
      <w:r>
        <w:rPr>
          <w:noProof w:val="0"/>
          <w:sz w:val="24"/>
          <w:szCs w:val="24"/>
        </w:rPr>
        <w:t xml:space="preserve">290:µµ, and the arbor volume of these dendrites was significantly smaller than the dendritic arbors of </w:t>
      </w:r>
      <w:proofErr w:type="spellStart"/>
      <w:r>
        <w:rPr>
          <w:noProof w:val="0"/>
          <w:sz w:val="24"/>
          <w:szCs w:val="24"/>
        </w:rPr>
        <w:t>ipsi</w:t>
      </w:r>
      <w:proofErr w:type="spellEnd"/>
      <w:r>
        <w:rPr>
          <w:noProof w:val="0"/>
          <w:sz w:val="24"/>
          <w:szCs w:val="24"/>
        </w:rPr>
        <w:t xml:space="preserve">-only group, </w:t>
      </w:r>
      <w:proofErr w:type="spellStart"/>
      <w:r>
        <w:rPr>
          <w:noProof w:val="0"/>
          <w:sz w:val="24"/>
          <w:szCs w:val="24"/>
        </w:rPr>
        <w:t>ipsi</w:t>
      </w:r>
      <w:proofErr w:type="spellEnd"/>
      <w:r>
        <w:rPr>
          <w:noProof w:val="0"/>
          <w:sz w:val="24"/>
          <w:szCs w:val="24"/>
        </w:rPr>
        <w:t>-contra group combined (</w:t>
      </w:r>
      <w:r>
        <w:rPr>
          <w:i/>
          <w:iCs/>
          <w:noProof w:val="0"/>
          <w:sz w:val="24"/>
          <w:szCs w:val="24"/>
        </w:rPr>
        <w:t>p</w:t>
      </w:r>
      <w:r>
        <w:rPr>
          <w:noProof w:val="0"/>
          <w:sz w:val="24"/>
          <w:szCs w:val="24"/>
        </w:rPr>
        <w:t xml:space="preserve">&lt;0.003, </w:t>
      </w:r>
      <w:proofErr w:type="spellStart"/>
      <w:r>
        <w:rPr>
          <w:noProof w:val="0"/>
          <w:sz w:val="24"/>
          <w:szCs w:val="24"/>
        </w:rPr>
        <w:t>ttest</w:t>
      </w:r>
      <w:proofErr w:type="spellEnd"/>
      <w:r>
        <w:rPr>
          <w:noProof w:val="0"/>
          <w:sz w:val="24"/>
          <w:szCs w:val="24"/>
        </w:rPr>
        <w:t>). The average diameter of dendrites significantly larger than the diameter of the axons (Fig. 3B</w:t>
      </w:r>
      <w:proofErr w:type="gramStart"/>
      <w:r>
        <w:rPr>
          <w:noProof w:val="0"/>
          <w:sz w:val="24"/>
          <w:szCs w:val="24"/>
        </w:rPr>
        <w:t xml:space="preserve">, </w:t>
      </w:r>
      <w:proofErr w:type="gramEnd"/>
      <w:r>
        <w:rPr>
          <w:noProof w:val="0"/>
          <w:sz w:val="24"/>
          <w:szCs w:val="24"/>
        </w:rPr>
        <w:fldChar w:fldCharType="begin"/>
      </w:r>
      <w:r>
        <w:rPr>
          <w:noProof w:val="0"/>
          <w:sz w:val="24"/>
          <w:szCs w:val="24"/>
        </w:rPr>
        <w:instrText xml:space="preserve"> EQ </w:instrText>
      </w:r>
      <w:r>
        <w:rPr>
          <w:i/>
          <w:iCs/>
          <w:noProof w:val="0"/>
          <w:sz w:val="24"/>
          <w:szCs w:val="24"/>
        </w:rPr>
        <w:instrText>p</w:instrText>
      </w:r>
      <w:r>
        <w:rPr>
          <w:noProof w:val="0"/>
          <w:sz w:val="24"/>
          <w:szCs w:val="24"/>
        </w:rPr>
        <w:instrText>&lt;2</w:instrText>
      </w:r>
      <w:r>
        <w:rPr>
          <w:rFonts w:ascii="Symbol" w:hAnsi="Symbol" w:cs="Symbol"/>
          <w:noProof w:val="0"/>
          <w:sz w:val="24"/>
          <w:szCs w:val="24"/>
        </w:rPr>
        <w:instrText>ґ</w:instrText>
      </w:r>
      <w:r>
        <w:rPr>
          <w:noProof w:val="0"/>
          <w:sz w:val="24"/>
          <w:szCs w:val="24"/>
        </w:rPr>
        <w:instrText>10\s\up5(</w:instrText>
      </w:r>
      <w:r>
        <w:rPr>
          <w:noProof w:val="0"/>
          <w:sz w:val="16"/>
          <w:szCs w:val="16"/>
        </w:rPr>
        <w:instrText>-6</w:instrText>
      </w:r>
      <w:r>
        <w:rPr>
          <w:noProof w:val="0"/>
          <w:sz w:val="24"/>
          <w:szCs w:val="24"/>
        </w:rPr>
        <w:instrText>)</w:instrText>
      </w:r>
      <w:r>
        <w:rPr>
          <w:noProof w:val="0"/>
          <w:sz w:val="24"/>
          <w:szCs w:val="24"/>
        </w:rPr>
        <w:fldChar w:fldCharType="end"/>
      </w:r>
      <w:r>
        <w:rPr>
          <w:noProof w:val="0"/>
          <w:sz w:val="24"/>
          <w:szCs w:val="24"/>
        </w:rPr>
        <w:t xml:space="preserve">, </w:t>
      </w:r>
      <w:proofErr w:type="spellStart"/>
      <w:r>
        <w:rPr>
          <w:noProof w:val="0"/>
          <w:sz w:val="24"/>
          <w:szCs w:val="24"/>
        </w:rPr>
        <w:t>ttest</w:t>
      </w:r>
      <w:proofErr w:type="spellEnd"/>
      <w:r>
        <w:rPr>
          <w:noProof w:val="0"/>
          <w:sz w:val="24"/>
          <w:szCs w:val="24"/>
        </w:rPr>
        <w:t xml:space="preserve">), and that diameter of the contra-only cells was significantly smaller to the </w:t>
      </w:r>
      <w:proofErr w:type="spellStart"/>
      <w:r>
        <w:rPr>
          <w:noProof w:val="0"/>
          <w:sz w:val="24"/>
          <w:szCs w:val="24"/>
        </w:rPr>
        <w:t>ipsi</w:t>
      </w:r>
      <w:proofErr w:type="spellEnd"/>
      <w:r>
        <w:rPr>
          <w:noProof w:val="0"/>
          <w:sz w:val="24"/>
          <w:szCs w:val="24"/>
        </w:rPr>
        <w:t xml:space="preserve">-only group (Fig. 3B, </w:t>
      </w:r>
      <w:r>
        <w:rPr>
          <w:i/>
          <w:iCs/>
          <w:noProof w:val="0"/>
          <w:sz w:val="24"/>
          <w:szCs w:val="24"/>
        </w:rPr>
        <w:t>p</w:t>
      </w:r>
      <w:r>
        <w:rPr>
          <w:noProof w:val="0"/>
          <w:sz w:val="24"/>
          <w:szCs w:val="24"/>
        </w:rPr>
        <w:t xml:space="preserve">&lt;0.005, </w:t>
      </w:r>
      <w:proofErr w:type="spellStart"/>
      <w:r>
        <w:rPr>
          <w:noProof w:val="0"/>
          <w:sz w:val="24"/>
          <w:szCs w:val="24"/>
        </w:rPr>
        <w:t>ttest</w:t>
      </w:r>
      <w:proofErr w:type="spellEnd"/>
      <w:r>
        <w:rPr>
          <w:noProof w:val="0"/>
          <w:sz w:val="24"/>
          <w:szCs w:val="24"/>
        </w:rPr>
        <w:t>). Cells in this group arborized over 7.2% of the total volume (Sup. Fig. 4A</w:t>
      </w:r>
      <w:proofErr w:type="gramStart"/>
      <w:r>
        <w:rPr>
          <w:noProof w:val="0"/>
          <w:sz w:val="24"/>
          <w:szCs w:val="24"/>
        </w:rPr>
        <w:t>,B,C</w:t>
      </w:r>
      <w:proofErr w:type="gramEnd"/>
      <w:r>
        <w:rPr>
          <w:noProof w:val="0"/>
          <w:sz w:val="24"/>
          <w:szCs w:val="24"/>
        </w:rPr>
        <w:t xml:space="preserve">). </w:t>
      </w:r>
    </w:p>
    <w:p w14:paraId="1607644A" w14:textId="77777777" w:rsidR="00BB3449" w:rsidRDefault="00BC55AF">
      <w:pPr>
        <w:widowControl/>
        <w:spacing w:before="60"/>
        <w:ind w:firstLine="300"/>
        <w:jc w:val="both"/>
        <w:rPr>
          <w:noProof w:val="0"/>
          <w:sz w:val="24"/>
          <w:szCs w:val="24"/>
        </w:rPr>
      </w:pPr>
      <w:r>
        <w:rPr>
          <w:i/>
          <w:iCs/>
          <w:noProof w:val="0"/>
          <w:sz w:val="24"/>
          <w:szCs w:val="24"/>
        </w:rPr>
        <w:t>Projection unknown (“unknown”)</w:t>
      </w:r>
      <w:r>
        <w:rPr>
          <w:noProof w:val="0"/>
          <w:sz w:val="24"/>
          <w:szCs w:val="24"/>
        </w:rPr>
        <w:t xml:space="preserve"> - The last seven cells were located at the lateral most extent of the volume. For these cells we did not find any neurites with presynaptic sites nor could we locate a putative axon (Fig. 3A, unknown). We believe this is most likely because these cells were not fully represented in the imaged volume and neurites of these cells exit the volume before the axon was located. The average length of the </w:t>
      </w:r>
      <w:r>
        <w:rPr>
          <w:noProof w:val="0"/>
          <w:sz w:val="24"/>
          <w:szCs w:val="24"/>
        </w:rPr>
        <w:lastRenderedPageBreak/>
        <w:t xml:space="preserve">dendrites for cells from this group was </w:t>
      </w:r>
      <w:r>
        <w:rPr>
          <w:rFonts w:ascii="Symbol" w:hAnsi="Symbol" w:cs="Symbol"/>
          <w:noProof w:val="0"/>
          <w:sz w:val="24"/>
          <w:szCs w:val="24"/>
        </w:rPr>
        <w:t></w:t>
      </w:r>
      <w:r>
        <w:rPr>
          <w:noProof w:val="0"/>
          <w:sz w:val="24"/>
          <w:szCs w:val="24"/>
        </w:rPr>
        <w:t>220:</w:t>
      </w:r>
      <w:r>
        <w:rPr>
          <w:rFonts w:ascii="Symbol" w:hAnsi="Symbol" w:cs="Symbol"/>
          <w:noProof w:val="0"/>
          <w:sz w:val="24"/>
          <w:szCs w:val="24"/>
        </w:rPr>
        <w:t></w:t>
      </w:r>
      <w:r>
        <w:rPr>
          <w:noProof w:val="0"/>
          <w:sz w:val="24"/>
          <w:szCs w:val="24"/>
        </w:rPr>
        <w:t>m, and they occupied on average ~4.9% of the total volume (Sup. Fig. 4A</w:t>
      </w:r>
      <w:proofErr w:type="gramStart"/>
      <w:r>
        <w:rPr>
          <w:noProof w:val="0"/>
          <w:sz w:val="24"/>
          <w:szCs w:val="24"/>
        </w:rPr>
        <w:t>,B,C</w:t>
      </w:r>
      <w:proofErr w:type="gramEnd"/>
      <w:r>
        <w:rPr>
          <w:noProof w:val="0"/>
          <w:sz w:val="24"/>
          <w:szCs w:val="24"/>
        </w:rPr>
        <w:t xml:space="preserve">). </w:t>
      </w:r>
    </w:p>
    <w:p w14:paraId="349F2986" w14:textId="77777777" w:rsidR="00BB3449" w:rsidRDefault="00BC55AF">
      <w:pPr>
        <w:pStyle w:val="Heading3"/>
        <w:widowControl/>
        <w:rPr>
          <w:noProof w:val="0"/>
        </w:rPr>
      </w:pPr>
      <w:proofErr w:type="gramStart"/>
      <w:r>
        <w:rPr>
          <w:noProof w:val="0"/>
        </w:rPr>
        <w:t>2.5  Numbers</w:t>
      </w:r>
      <w:proofErr w:type="gramEnd"/>
      <w:r>
        <w:rPr>
          <w:noProof w:val="0"/>
        </w:rPr>
        <w:t xml:space="preserve"> and distribution of synapses </w:t>
      </w:r>
    </w:p>
    <w:p w14:paraId="5908CDD3" w14:textId="2C120079" w:rsidR="00BB3449" w:rsidRDefault="00BC55AF">
      <w:pPr>
        <w:widowControl/>
        <w:spacing w:before="60"/>
        <w:jc w:val="both"/>
        <w:rPr>
          <w:noProof w:val="0"/>
          <w:sz w:val="24"/>
          <w:szCs w:val="24"/>
        </w:rPr>
      </w:pPr>
      <w:r>
        <w:rPr>
          <w:noProof w:val="0"/>
          <w:sz w:val="24"/>
          <w:szCs w:val="24"/>
        </w:rPr>
        <w:t xml:space="preserve">On average, cells from these four groups had approximately </w:t>
      </w:r>
      <w:r>
        <w:rPr>
          <w:rFonts w:ascii="Symbol" w:hAnsi="Symbol" w:cs="Symbol"/>
          <w:noProof w:val="0"/>
          <w:sz w:val="24"/>
          <w:szCs w:val="24"/>
        </w:rPr>
        <w:t></w:t>
      </w:r>
      <w:r>
        <w:rPr>
          <w:noProof w:val="0"/>
          <w:sz w:val="24"/>
          <w:szCs w:val="24"/>
        </w:rPr>
        <w:t>170,125,85and 40 postsynaptic (inputs) sites respectively (Fig. 3C, top, red), and, the axons from the ‘</w:t>
      </w:r>
      <w:proofErr w:type="spellStart"/>
      <w:r>
        <w:rPr>
          <w:noProof w:val="0"/>
          <w:sz w:val="24"/>
          <w:szCs w:val="24"/>
        </w:rPr>
        <w:t>ipsi</w:t>
      </w:r>
      <w:proofErr w:type="spellEnd"/>
      <w:r>
        <w:rPr>
          <w:noProof w:val="0"/>
          <w:sz w:val="24"/>
          <w:szCs w:val="24"/>
        </w:rPr>
        <w:t>’ and ‘</w:t>
      </w:r>
      <w:proofErr w:type="spellStart"/>
      <w:r>
        <w:rPr>
          <w:noProof w:val="0"/>
          <w:sz w:val="24"/>
          <w:szCs w:val="24"/>
        </w:rPr>
        <w:t>ipsi</w:t>
      </w:r>
      <w:proofErr w:type="spellEnd"/>
      <w:r>
        <w:rPr>
          <w:noProof w:val="0"/>
          <w:sz w:val="24"/>
          <w:szCs w:val="24"/>
        </w:rPr>
        <w:t xml:space="preserve">-contra’ groups had approximately </w:t>
      </w:r>
      <w:r>
        <w:rPr>
          <w:rFonts w:ascii="Symbol" w:hAnsi="Symbol" w:cs="Symbol"/>
          <w:noProof w:val="0"/>
          <w:sz w:val="24"/>
          <w:szCs w:val="24"/>
        </w:rPr>
        <w:t></w:t>
      </w:r>
      <w:r>
        <w:rPr>
          <w:noProof w:val="0"/>
          <w:sz w:val="24"/>
          <w:szCs w:val="24"/>
        </w:rPr>
        <w:t xml:space="preserve">56 and </w:t>
      </w:r>
      <w:r>
        <w:rPr>
          <w:rFonts w:ascii="Symbol" w:hAnsi="Symbol" w:cs="Symbol"/>
          <w:noProof w:val="0"/>
          <w:sz w:val="24"/>
          <w:szCs w:val="24"/>
        </w:rPr>
        <w:t></w:t>
      </w:r>
      <w:r>
        <w:rPr>
          <w:noProof w:val="0"/>
          <w:sz w:val="24"/>
          <w:szCs w:val="24"/>
        </w:rPr>
        <w:t>30 presynaptic (output) sites (Fig. 3C, top, green). The number of postsynaptic sites on the ‘</w:t>
      </w:r>
      <w:proofErr w:type="spellStart"/>
      <w:r>
        <w:rPr>
          <w:noProof w:val="0"/>
          <w:sz w:val="24"/>
          <w:szCs w:val="24"/>
        </w:rPr>
        <w:t>ipsi</w:t>
      </w:r>
      <w:proofErr w:type="spellEnd"/>
      <w:r>
        <w:rPr>
          <w:noProof w:val="0"/>
          <w:sz w:val="24"/>
          <w:szCs w:val="24"/>
        </w:rPr>
        <w:t>’ group of cells was significantly more than the number of synapses on the ‘contra’ group of cells (</w:t>
      </w:r>
      <w:r>
        <w:rPr>
          <w:i/>
          <w:iCs/>
          <w:noProof w:val="0"/>
          <w:sz w:val="24"/>
          <w:szCs w:val="24"/>
        </w:rPr>
        <w:t>p</w:t>
      </w:r>
      <w:r>
        <w:rPr>
          <w:noProof w:val="0"/>
          <w:sz w:val="24"/>
          <w:szCs w:val="24"/>
        </w:rPr>
        <w:t>=0.008</w:t>
      </w:r>
      <w:proofErr w:type="gramStart"/>
      <w:r>
        <w:rPr>
          <w:noProof w:val="0"/>
          <w:sz w:val="24"/>
          <w:szCs w:val="24"/>
        </w:rPr>
        <w:t>,Wilcoxon</w:t>
      </w:r>
      <w:proofErr w:type="gramEnd"/>
      <w:r>
        <w:rPr>
          <w:noProof w:val="0"/>
          <w:sz w:val="24"/>
          <w:szCs w:val="24"/>
        </w:rPr>
        <w:t xml:space="preserve">-rank test). We then computed the </w:t>
      </w:r>
      <w:proofErr w:type="spellStart"/>
      <w:r>
        <w:rPr>
          <w:noProof w:val="0"/>
          <w:sz w:val="24"/>
          <w:szCs w:val="24"/>
        </w:rPr>
        <w:t>pathlengths</w:t>
      </w:r>
      <w:proofErr w:type="spellEnd"/>
      <w:r>
        <w:rPr>
          <w:noProof w:val="0"/>
          <w:sz w:val="24"/>
          <w:szCs w:val="24"/>
        </w:rPr>
        <w:t xml:space="preserve"> of each synaptic location form the somata to determine if there were differences in the distributions of the synaptic locations for each of the groups. The ipsilateral axons form the ‘</w:t>
      </w:r>
      <w:proofErr w:type="spellStart"/>
      <w:r>
        <w:rPr>
          <w:noProof w:val="0"/>
          <w:sz w:val="24"/>
          <w:szCs w:val="24"/>
        </w:rPr>
        <w:t>ipsi</w:t>
      </w:r>
      <w:proofErr w:type="spellEnd"/>
      <w:r>
        <w:rPr>
          <w:noProof w:val="0"/>
          <w:sz w:val="24"/>
          <w:szCs w:val="24"/>
        </w:rPr>
        <w:t>’ and ‘</w:t>
      </w:r>
      <w:proofErr w:type="spellStart"/>
      <w:r>
        <w:rPr>
          <w:noProof w:val="0"/>
          <w:sz w:val="24"/>
          <w:szCs w:val="24"/>
        </w:rPr>
        <w:t>ipsi</w:t>
      </w:r>
      <w:proofErr w:type="spellEnd"/>
      <w:r>
        <w:rPr>
          <w:noProof w:val="0"/>
          <w:sz w:val="24"/>
          <w:szCs w:val="24"/>
        </w:rPr>
        <w:t>-contra’ group revealed presynaptic sites to have distributions that were statistically weak (</w:t>
      </w:r>
      <w:r>
        <w:rPr>
          <w:i/>
          <w:iCs/>
          <w:noProof w:val="0"/>
          <w:sz w:val="24"/>
          <w:szCs w:val="24"/>
        </w:rPr>
        <w:t>p</w:t>
      </w:r>
      <w:r>
        <w:rPr>
          <w:noProof w:val="0"/>
          <w:sz w:val="24"/>
          <w:szCs w:val="24"/>
        </w:rPr>
        <w:t xml:space="preserve">=0.01, </w:t>
      </w:r>
      <w:proofErr w:type="spellStart"/>
      <w:r>
        <w:rPr>
          <w:noProof w:val="0"/>
          <w:sz w:val="24"/>
          <w:szCs w:val="24"/>
        </w:rPr>
        <w:t>kstest</w:t>
      </w:r>
      <w:proofErr w:type="spellEnd"/>
      <w:r>
        <w:rPr>
          <w:noProof w:val="0"/>
          <w:sz w:val="24"/>
          <w:szCs w:val="24"/>
        </w:rPr>
        <w:t xml:space="preserve">). However the distributions of the postsynaptic sites on each of the four groups was statistically very strong </w:t>
      </w:r>
      <w:ins w:id="68" w:author="Emre_Work" w:date="2016-08-10T10:26:00Z">
        <w:r w:rsidR="0084542C">
          <w:rPr>
            <w:noProof w:val="0"/>
            <w:sz w:val="24"/>
            <w:szCs w:val="24"/>
          </w:rPr>
          <w:t xml:space="preserve">[weak/strong only meaningful if you are talking about differences] </w:t>
        </w:r>
      </w:ins>
      <w:proofErr w:type="gramStart"/>
      <w:r>
        <w:rPr>
          <w:noProof w:val="0"/>
          <w:sz w:val="24"/>
          <w:szCs w:val="24"/>
        </w:rPr>
        <w:t>( Fig</w:t>
      </w:r>
      <w:proofErr w:type="gramEnd"/>
      <w:r>
        <w:rPr>
          <w:noProof w:val="0"/>
          <w:sz w:val="24"/>
          <w:szCs w:val="24"/>
        </w:rPr>
        <w:t>. 3C, bottom, distributions, Sup. table, P values).</w:t>
      </w:r>
    </w:p>
    <w:p w14:paraId="41CCF0D1" w14:textId="5EC4CCFD" w:rsidR="00BB3449" w:rsidRDefault="00BC55AF">
      <w:pPr>
        <w:widowControl/>
        <w:spacing w:before="60"/>
        <w:ind w:firstLine="300"/>
        <w:jc w:val="both"/>
        <w:rPr>
          <w:ins w:id="69" w:author="Emre_Work" w:date="2016-08-10T10:30:00Z"/>
          <w:noProof w:val="0"/>
          <w:sz w:val="24"/>
          <w:szCs w:val="24"/>
        </w:rPr>
      </w:pPr>
      <w:r>
        <w:rPr>
          <w:noProof w:val="0"/>
          <w:sz w:val="24"/>
          <w:szCs w:val="24"/>
        </w:rPr>
        <w:t xml:space="preserve">We further computed the synaptic density, the number of synapses per unit length for all cells, with the assumption that the synapses within each group were uniformly distributed along dendrites. The uniformity assumption was made because the distributions of the locations of </w:t>
      </w:r>
      <w:proofErr w:type="spellStart"/>
      <w:r>
        <w:rPr>
          <w:noProof w:val="0"/>
          <w:sz w:val="24"/>
          <w:szCs w:val="24"/>
        </w:rPr>
        <w:t>postsynapses</w:t>
      </w:r>
      <w:proofErr w:type="spellEnd"/>
      <w:r>
        <w:rPr>
          <w:noProof w:val="0"/>
          <w:sz w:val="24"/>
          <w:szCs w:val="24"/>
        </w:rPr>
        <w:t xml:space="preserve"> was found to closely match the location of dendritic arbors (Sup. Fig. 5A). We found that the average the </w:t>
      </w:r>
      <w:proofErr w:type="spellStart"/>
      <w:r>
        <w:rPr>
          <w:noProof w:val="0"/>
          <w:sz w:val="24"/>
          <w:szCs w:val="24"/>
        </w:rPr>
        <w:t>ipsi</w:t>
      </w:r>
      <w:proofErr w:type="spellEnd"/>
      <w:r>
        <w:rPr>
          <w:noProof w:val="0"/>
          <w:sz w:val="24"/>
          <w:szCs w:val="24"/>
        </w:rPr>
        <w:t xml:space="preserve">. </w:t>
      </w:r>
      <w:proofErr w:type="gramStart"/>
      <w:r>
        <w:rPr>
          <w:noProof w:val="0"/>
          <w:sz w:val="24"/>
          <w:szCs w:val="24"/>
        </w:rPr>
        <w:t>group</w:t>
      </w:r>
      <w:proofErr w:type="gramEnd"/>
      <w:r>
        <w:rPr>
          <w:noProof w:val="0"/>
          <w:sz w:val="24"/>
          <w:szCs w:val="24"/>
        </w:rPr>
        <w:t xml:space="preserve"> of cells had 2.6</w:t>
      </w:r>
      <w:r>
        <w:rPr>
          <w:rFonts w:ascii="Symbol" w:hAnsi="Symbol" w:cs="Symbol"/>
          <w:noProof w:val="0"/>
          <w:sz w:val="24"/>
          <w:szCs w:val="24"/>
        </w:rPr>
        <w:t></w:t>
      </w:r>
      <w:r>
        <w:rPr>
          <w:noProof w:val="0"/>
          <w:sz w:val="24"/>
          <w:szCs w:val="24"/>
        </w:rPr>
        <w:t xml:space="preserve">1.2 postsynaptic sites (inputs) every micron, </w:t>
      </w:r>
      <w:proofErr w:type="spellStart"/>
      <w:r>
        <w:rPr>
          <w:noProof w:val="0"/>
          <w:sz w:val="24"/>
          <w:szCs w:val="24"/>
        </w:rPr>
        <w:t>where as</w:t>
      </w:r>
      <w:proofErr w:type="spellEnd"/>
      <w:r>
        <w:rPr>
          <w:noProof w:val="0"/>
          <w:sz w:val="24"/>
          <w:szCs w:val="24"/>
        </w:rPr>
        <w:t xml:space="preserve"> the ‘contra’ group of cells had 3.6</w:t>
      </w:r>
      <w:r>
        <w:rPr>
          <w:rFonts w:ascii="Symbol" w:hAnsi="Symbol" w:cs="Symbol"/>
          <w:noProof w:val="0"/>
          <w:sz w:val="24"/>
          <w:szCs w:val="24"/>
        </w:rPr>
        <w:t></w:t>
      </w:r>
      <w:r>
        <w:rPr>
          <w:noProof w:val="0"/>
          <w:sz w:val="24"/>
          <w:szCs w:val="24"/>
        </w:rPr>
        <w:t xml:space="preserve">0.7 </w:t>
      </w:r>
      <w:ins w:id="70" w:author="Emre_Work" w:date="2016-08-10T10:27:00Z">
        <w:r w:rsidR="0084542C">
          <w:rPr>
            <w:noProof w:val="0"/>
            <w:sz w:val="24"/>
            <w:szCs w:val="24"/>
          </w:rPr>
          <w:t xml:space="preserve">no, these </w:t>
        </w:r>
      </w:ins>
      <w:ins w:id="71" w:author="Emre_Work" w:date="2016-08-10T10:28:00Z">
        <w:r w:rsidR="0084542C">
          <w:rPr>
            <w:noProof w:val="0"/>
            <w:sz w:val="24"/>
            <w:szCs w:val="24"/>
          </w:rPr>
          <w:t xml:space="preserve">are </w:t>
        </w:r>
      </w:ins>
      <w:ins w:id="72" w:author="Emre_Work" w:date="2016-08-10T10:27:00Z">
        <w:r w:rsidR="0084542C">
          <w:rPr>
            <w:noProof w:val="0"/>
            <w:sz w:val="24"/>
            <w:szCs w:val="24"/>
          </w:rPr>
          <w:t xml:space="preserve">mean </w:t>
        </w:r>
        <w:proofErr w:type="spellStart"/>
        <w:r w:rsidR="0084542C">
          <w:rPr>
            <w:noProof w:val="0"/>
            <w:sz w:val="24"/>
            <w:szCs w:val="24"/>
          </w:rPr>
          <w:t>intersynapse</w:t>
        </w:r>
        <w:proofErr w:type="spellEnd"/>
        <w:r w:rsidR="0084542C">
          <w:rPr>
            <w:noProof w:val="0"/>
            <w:sz w:val="24"/>
            <w:szCs w:val="24"/>
          </w:rPr>
          <w:t xml:space="preserve"> </w:t>
        </w:r>
        <w:proofErr w:type="spellStart"/>
        <w:r w:rsidR="0084542C">
          <w:rPr>
            <w:noProof w:val="0"/>
            <w:sz w:val="24"/>
            <w:szCs w:val="24"/>
          </w:rPr>
          <w:t>spacings</w:t>
        </w:r>
        <w:proofErr w:type="spellEnd"/>
        <w:r w:rsidR="0084542C">
          <w:rPr>
            <w:noProof w:val="0"/>
            <w:sz w:val="24"/>
            <w:szCs w:val="24"/>
          </w:rPr>
          <w:t xml:space="preserve"> </w:t>
        </w:r>
      </w:ins>
      <w:r>
        <w:rPr>
          <w:noProof w:val="0"/>
          <w:sz w:val="24"/>
          <w:szCs w:val="24"/>
        </w:rPr>
        <w:t xml:space="preserve">postsynaptic sites (inputs) every micron (Fig. 3D, top, </w:t>
      </w:r>
      <w:r>
        <w:rPr>
          <w:i/>
          <w:iCs/>
          <w:noProof w:val="0"/>
          <w:sz w:val="24"/>
          <w:szCs w:val="24"/>
        </w:rPr>
        <w:t>p</w:t>
      </w:r>
      <w:r>
        <w:rPr>
          <w:noProof w:val="0"/>
          <w:sz w:val="24"/>
          <w:szCs w:val="24"/>
        </w:rPr>
        <w:t xml:space="preserve">=0.059, Wilcoxon-rank test). These differences in synaptic densities is not due to differences in lengths of the dendrites, but reflects actual differences in the underlying location of postsynaptic sites along the dendrites. Empirically the average </w:t>
      </w:r>
      <w:proofErr w:type="spellStart"/>
      <w:r>
        <w:rPr>
          <w:noProof w:val="0"/>
          <w:sz w:val="24"/>
          <w:szCs w:val="24"/>
        </w:rPr>
        <w:t>intersynaptic</w:t>
      </w:r>
      <w:proofErr w:type="spellEnd"/>
      <w:r>
        <w:rPr>
          <w:noProof w:val="0"/>
          <w:sz w:val="24"/>
          <w:szCs w:val="24"/>
        </w:rPr>
        <w:t xml:space="preserve"> distance for the ‘</w:t>
      </w:r>
      <w:proofErr w:type="spellStart"/>
      <w:r>
        <w:rPr>
          <w:noProof w:val="0"/>
          <w:sz w:val="24"/>
          <w:szCs w:val="24"/>
        </w:rPr>
        <w:t>ipsi</w:t>
      </w:r>
      <w:proofErr w:type="spellEnd"/>
      <w:r>
        <w:rPr>
          <w:noProof w:val="0"/>
          <w:sz w:val="24"/>
          <w:szCs w:val="24"/>
        </w:rPr>
        <w:t>’ and ‘contra’ groups of cells are 1</w:t>
      </w:r>
      <w:r>
        <w:rPr>
          <w:rFonts w:ascii="Symbol" w:hAnsi="Symbol" w:cs="Symbol"/>
          <w:noProof w:val="0"/>
          <w:sz w:val="24"/>
          <w:szCs w:val="24"/>
        </w:rPr>
        <w:t></w:t>
      </w:r>
      <w:r>
        <w:rPr>
          <w:noProof w:val="0"/>
          <w:sz w:val="24"/>
          <w:szCs w:val="24"/>
        </w:rPr>
        <w:t>2.3</w:t>
      </w:r>
      <w:r>
        <w:rPr>
          <w:rFonts w:ascii="Symbol" w:hAnsi="Symbol" w:cs="Symbol"/>
          <w:noProof w:val="0"/>
          <w:sz w:val="24"/>
          <w:szCs w:val="24"/>
        </w:rPr>
        <w:t></w:t>
      </w:r>
      <w:r>
        <w:rPr>
          <w:i/>
          <w:iCs/>
          <w:noProof w:val="0"/>
          <w:sz w:val="24"/>
          <w:szCs w:val="24"/>
        </w:rPr>
        <w:t>m</w:t>
      </w:r>
      <w:r>
        <w:rPr>
          <w:noProof w:val="0"/>
          <w:sz w:val="24"/>
          <w:szCs w:val="24"/>
        </w:rPr>
        <w:t xml:space="preserve"> and 1.2</w:t>
      </w:r>
      <w:r>
        <w:rPr>
          <w:rFonts w:ascii="Symbol" w:hAnsi="Symbol" w:cs="Symbol"/>
          <w:noProof w:val="0"/>
          <w:sz w:val="24"/>
          <w:szCs w:val="24"/>
        </w:rPr>
        <w:t></w:t>
      </w:r>
      <w:r>
        <w:rPr>
          <w:noProof w:val="0"/>
          <w:sz w:val="24"/>
          <w:szCs w:val="24"/>
        </w:rPr>
        <w:t>1.6</w:t>
      </w:r>
      <w:r>
        <w:rPr>
          <w:rFonts w:ascii="Symbol" w:hAnsi="Symbol" w:cs="Symbol"/>
          <w:noProof w:val="0"/>
          <w:sz w:val="24"/>
          <w:szCs w:val="24"/>
        </w:rPr>
        <w:t></w:t>
      </w:r>
      <w:r>
        <w:rPr>
          <w:i/>
          <w:iCs/>
          <w:noProof w:val="0"/>
          <w:sz w:val="24"/>
          <w:szCs w:val="24"/>
        </w:rPr>
        <w:t>m</w:t>
      </w:r>
      <w:r>
        <w:rPr>
          <w:noProof w:val="0"/>
          <w:sz w:val="24"/>
          <w:szCs w:val="24"/>
        </w:rPr>
        <w:t xml:space="preserve"> </w:t>
      </w:r>
      <w:ins w:id="73" w:author="Emre_Work" w:date="2016-08-10T10:28:00Z">
        <w:r w:rsidR="0084542C">
          <w:rPr>
            <w:noProof w:val="0"/>
            <w:sz w:val="24"/>
            <w:szCs w:val="24"/>
          </w:rPr>
          <w:t xml:space="preserve">not </w:t>
        </w:r>
      </w:ins>
      <w:r>
        <w:rPr>
          <w:noProof w:val="0"/>
          <w:sz w:val="24"/>
          <w:szCs w:val="24"/>
        </w:rPr>
        <w:t>(Fig. 3D, bottom, P values from Wilcoxon-rank test).</w:t>
      </w:r>
    </w:p>
    <w:p w14:paraId="3EF8DD34" w14:textId="77777777" w:rsidR="0084542C" w:rsidRDefault="0084542C">
      <w:pPr>
        <w:widowControl/>
        <w:spacing w:before="60"/>
        <w:ind w:firstLine="300"/>
        <w:jc w:val="both"/>
        <w:rPr>
          <w:ins w:id="74" w:author="Emre_Work" w:date="2016-08-10T10:30:00Z"/>
          <w:noProof w:val="0"/>
          <w:sz w:val="24"/>
          <w:szCs w:val="24"/>
        </w:rPr>
      </w:pPr>
    </w:p>
    <w:p w14:paraId="6C4ADED1" w14:textId="0F52EA58" w:rsidR="0084542C" w:rsidRDefault="0084542C">
      <w:pPr>
        <w:widowControl/>
        <w:spacing w:before="60"/>
        <w:ind w:firstLine="300"/>
        <w:jc w:val="both"/>
        <w:rPr>
          <w:noProof w:val="0"/>
          <w:sz w:val="24"/>
          <w:szCs w:val="24"/>
        </w:rPr>
      </w:pPr>
      <w:ins w:id="75" w:author="Emre_Work" w:date="2016-08-10T10:30:00Z">
        <w:r>
          <w:rPr>
            <w:noProof w:val="0"/>
            <w:sz w:val="24"/>
            <w:szCs w:val="24"/>
          </w:rPr>
          <w:lastRenderedPageBreak/>
          <w:t xml:space="preserve">I think makes more sense to state synapse numbers, then mean density or </w:t>
        </w:r>
        <w:proofErr w:type="spellStart"/>
        <w:r>
          <w:rPr>
            <w:noProof w:val="0"/>
            <w:sz w:val="24"/>
            <w:szCs w:val="24"/>
          </w:rPr>
          <w:t>intersynapse</w:t>
        </w:r>
        <w:proofErr w:type="spellEnd"/>
        <w:r>
          <w:rPr>
            <w:noProof w:val="0"/>
            <w:sz w:val="24"/>
            <w:szCs w:val="24"/>
          </w:rPr>
          <w:t xml:space="preserve"> spacing, then distribution nuances.</w:t>
        </w:r>
      </w:ins>
    </w:p>
    <w:p w14:paraId="6E3F619B" w14:textId="77777777" w:rsidR="00BB3449" w:rsidRDefault="00BC55AF">
      <w:pPr>
        <w:pStyle w:val="Heading3"/>
        <w:widowControl/>
        <w:rPr>
          <w:noProof w:val="0"/>
        </w:rPr>
      </w:pPr>
      <w:proofErr w:type="gramStart"/>
      <w:r>
        <w:rPr>
          <w:noProof w:val="0"/>
        </w:rPr>
        <w:t>2.6  Planar</w:t>
      </w:r>
      <w:proofErr w:type="gramEnd"/>
      <w:r>
        <w:rPr>
          <w:noProof w:val="0"/>
        </w:rPr>
        <w:t xml:space="preserve"> organization of dendrites</w:t>
      </w:r>
    </w:p>
    <w:p w14:paraId="109075CA" w14:textId="77777777" w:rsidR="00BB3449" w:rsidRDefault="00BC55AF">
      <w:pPr>
        <w:widowControl/>
        <w:spacing w:before="60"/>
        <w:jc w:val="both"/>
        <w:rPr>
          <w:noProof w:val="0"/>
          <w:sz w:val="24"/>
          <w:szCs w:val="24"/>
        </w:rPr>
      </w:pPr>
      <w:r>
        <w:rPr>
          <w:noProof w:val="0"/>
          <w:sz w:val="24"/>
          <w:szCs w:val="24"/>
        </w:rPr>
        <w:t xml:space="preserve">The dendrites of the cells form the </w:t>
      </w:r>
      <w:proofErr w:type="spellStart"/>
      <w:r>
        <w:rPr>
          <w:noProof w:val="0"/>
          <w:sz w:val="24"/>
          <w:szCs w:val="24"/>
        </w:rPr>
        <w:t>ipsi</w:t>
      </w:r>
      <w:proofErr w:type="spellEnd"/>
      <w:r>
        <w:rPr>
          <w:noProof w:val="0"/>
          <w:sz w:val="24"/>
          <w:szCs w:val="24"/>
        </w:rPr>
        <w:t xml:space="preserve"> and contra groups were observed to lie along orthogonal planes. The dendrites of the cells in the </w:t>
      </w:r>
      <w:proofErr w:type="spellStart"/>
      <w:r>
        <w:rPr>
          <w:noProof w:val="0"/>
          <w:sz w:val="24"/>
          <w:szCs w:val="24"/>
        </w:rPr>
        <w:t>ipsi</w:t>
      </w:r>
      <w:proofErr w:type="spellEnd"/>
      <w:r>
        <w:rPr>
          <w:noProof w:val="0"/>
          <w:sz w:val="24"/>
          <w:szCs w:val="24"/>
        </w:rPr>
        <w:t xml:space="preserve"> groups were noticed to li</w:t>
      </w:r>
      <w:del w:id="76" w:author="Emre Aksay" w:date="2016-09-02T16:21:00Z">
        <w:r w:rsidDel="00047614">
          <w:rPr>
            <w:noProof w:val="0"/>
            <w:sz w:val="24"/>
            <w:szCs w:val="24"/>
          </w:rPr>
          <w:delText>k</w:delText>
        </w:r>
      </w:del>
      <w:r>
        <w:rPr>
          <w:noProof w:val="0"/>
          <w:sz w:val="24"/>
          <w:szCs w:val="24"/>
        </w:rPr>
        <w:t xml:space="preserve">e roughly along a coronal plane with some tilt (Fig. 3A). Similarly, the dendrites of the cells in the contra cells were noticed to exhibit some planar organization as well. Fitting a plane through the postsynaptic sites that lie along the dendrites of the cells in the </w:t>
      </w:r>
      <w:proofErr w:type="spellStart"/>
      <w:r>
        <w:rPr>
          <w:noProof w:val="0"/>
          <w:sz w:val="24"/>
          <w:szCs w:val="24"/>
        </w:rPr>
        <w:t>ipsi</w:t>
      </w:r>
      <w:proofErr w:type="spellEnd"/>
      <w:r>
        <w:rPr>
          <w:noProof w:val="0"/>
          <w:sz w:val="24"/>
          <w:szCs w:val="24"/>
        </w:rPr>
        <w:t xml:space="preserve"> and contra groups revealed that these plane were nearly orthogonal (</w:t>
      </w:r>
      <w:r>
        <w:rPr>
          <w:noProof w:val="0"/>
          <w:sz w:val="24"/>
          <w:szCs w:val="24"/>
        </w:rPr>
        <w:fldChar w:fldCharType="begin"/>
      </w:r>
      <w:r>
        <w:rPr>
          <w:noProof w:val="0"/>
          <w:sz w:val="24"/>
          <w:szCs w:val="24"/>
        </w:rPr>
        <w:instrText xml:space="preserve"> EQ 81.34\s\up5(</w:instrText>
      </w:r>
      <w:r>
        <w:rPr>
          <w:rFonts w:ascii="Symbol" w:hAnsi="Symbol" w:cs="Symbol"/>
          <w:noProof w:val="0"/>
          <w:sz w:val="16"/>
          <w:szCs w:val="16"/>
        </w:rPr>
        <w:instrText>°</w:instrText>
      </w:r>
      <w:r>
        <w:rPr>
          <w:noProof w:val="0"/>
          <w:sz w:val="24"/>
          <w:szCs w:val="24"/>
        </w:rPr>
        <w:instrText>)</w:instrText>
      </w:r>
      <w:r>
        <w:rPr>
          <w:noProof w:val="0"/>
          <w:sz w:val="24"/>
          <w:szCs w:val="24"/>
        </w:rPr>
        <w:fldChar w:fldCharType="end"/>
      </w:r>
      <w:r>
        <w:rPr>
          <w:noProof w:val="0"/>
          <w:sz w:val="24"/>
          <w:szCs w:val="24"/>
        </w:rPr>
        <w:t xml:space="preserve">) to each other (Fig. 4A). </w:t>
      </w:r>
    </w:p>
    <w:p w14:paraId="1103913D" w14:textId="500BFCC9" w:rsidR="00BB3449" w:rsidRDefault="00BC55AF">
      <w:pPr>
        <w:widowControl/>
        <w:spacing w:before="60"/>
        <w:ind w:firstLine="300"/>
        <w:jc w:val="both"/>
        <w:rPr>
          <w:noProof w:val="0"/>
          <w:sz w:val="24"/>
          <w:szCs w:val="24"/>
        </w:rPr>
      </w:pPr>
      <w:r>
        <w:rPr>
          <w:noProof w:val="0"/>
          <w:sz w:val="24"/>
          <w:szCs w:val="24"/>
        </w:rPr>
        <w:t xml:space="preserve">The dendrites arbors of the cells in these two groups displayed an inversion in the stratification depths. The dendritic arbors of the </w:t>
      </w:r>
      <w:proofErr w:type="spellStart"/>
      <w:r>
        <w:rPr>
          <w:noProof w:val="0"/>
          <w:sz w:val="24"/>
          <w:szCs w:val="24"/>
        </w:rPr>
        <w:t>ipsi</w:t>
      </w:r>
      <w:proofErr w:type="spellEnd"/>
      <w:r>
        <w:rPr>
          <w:noProof w:val="0"/>
          <w:sz w:val="24"/>
          <w:szCs w:val="24"/>
        </w:rPr>
        <w:t xml:space="preserve"> cells peaked</w:t>
      </w:r>
      <w:ins w:id="77" w:author="Emre Aksay" w:date="2016-09-02T16:20:00Z">
        <w:r w:rsidR="00047614">
          <w:rPr>
            <w:noProof w:val="0"/>
            <w:sz w:val="24"/>
            <w:szCs w:val="24"/>
          </w:rPr>
          <w:t xml:space="preserve"> </w:t>
        </w:r>
      </w:ins>
      <w:del w:id="78" w:author="Emre Aksay" w:date="2016-09-02T16:20:00Z">
        <w:r w:rsidDel="00047614">
          <w:rPr>
            <w:noProof w:val="0"/>
            <w:sz w:val="24"/>
            <w:szCs w:val="24"/>
          </w:rPr>
          <w:delText xml:space="preserve"> a </w:delText>
        </w:r>
      </w:del>
      <w:r>
        <w:rPr>
          <w:noProof w:val="0"/>
          <w:sz w:val="24"/>
          <w:szCs w:val="24"/>
        </w:rPr>
        <w:t>at a depth of 38.9</w:t>
      </w:r>
      <w:r>
        <w:rPr>
          <w:rFonts w:ascii="Symbol" w:hAnsi="Symbol" w:cs="Symbol"/>
          <w:noProof w:val="0"/>
          <w:sz w:val="24"/>
          <w:szCs w:val="24"/>
        </w:rPr>
        <w:t></w:t>
      </w:r>
      <w:r>
        <w:rPr>
          <w:noProof w:val="0"/>
          <w:sz w:val="24"/>
          <w:szCs w:val="24"/>
        </w:rPr>
        <w:t>8.3 µm ventral to its cells somata (Fig. 4B, top). Whereas for the contra group the peak stratification depth was around 12.4</w:t>
      </w:r>
      <w:r>
        <w:rPr>
          <w:rFonts w:ascii="Symbol" w:hAnsi="Symbol" w:cs="Symbol"/>
          <w:noProof w:val="0"/>
          <w:sz w:val="24"/>
          <w:szCs w:val="24"/>
        </w:rPr>
        <w:t></w:t>
      </w:r>
      <w:r>
        <w:rPr>
          <w:noProof w:val="0"/>
          <w:sz w:val="24"/>
          <w:szCs w:val="24"/>
        </w:rPr>
        <w:t xml:space="preserve">8.8µm ventral its somata (Fig. 4B, bottom). Interestingly, when the peak locations of all cell somata in the imaged volume is overlaid with the stratification profiles of the dendrites, we see that the dendrites and axons of the </w:t>
      </w:r>
      <w:proofErr w:type="spellStart"/>
      <w:r>
        <w:rPr>
          <w:noProof w:val="0"/>
          <w:sz w:val="24"/>
          <w:szCs w:val="24"/>
        </w:rPr>
        <w:t>ipsi</w:t>
      </w:r>
      <w:proofErr w:type="spellEnd"/>
      <w:r>
        <w:rPr>
          <w:noProof w:val="0"/>
          <w:sz w:val="24"/>
          <w:szCs w:val="24"/>
        </w:rPr>
        <w:t xml:space="preserve"> group projected arbors that overlapped with cells along the medial and lateral most peaks</w:t>
      </w:r>
      <w:ins w:id="79" w:author="Emre Aksay" w:date="2016-09-02T16:21:00Z">
        <w:r w:rsidR="00047614">
          <w:rPr>
            <w:noProof w:val="0"/>
            <w:sz w:val="24"/>
            <w:szCs w:val="24"/>
          </w:rPr>
          <w:t>, w</w:t>
        </w:r>
      </w:ins>
      <w:del w:id="80" w:author="Emre Aksay" w:date="2016-09-02T16:21:00Z">
        <w:r w:rsidDel="00047614">
          <w:rPr>
            <w:noProof w:val="0"/>
            <w:sz w:val="24"/>
            <w:szCs w:val="24"/>
          </w:rPr>
          <w:delText>W</w:delText>
        </w:r>
      </w:del>
      <w:r>
        <w:rPr>
          <w:noProof w:val="0"/>
          <w:sz w:val="24"/>
          <w:szCs w:val="24"/>
        </w:rPr>
        <w:t xml:space="preserve">hereas the dendrites of the contra group were located very close the intermediate peak of somata. </w:t>
      </w:r>
    </w:p>
    <w:p w14:paraId="50E7963E" w14:textId="77777777" w:rsidR="00BB3449" w:rsidRDefault="00BC55AF">
      <w:pPr>
        <w:pStyle w:val="Heading3"/>
        <w:widowControl/>
        <w:rPr>
          <w:noProof w:val="0"/>
        </w:rPr>
      </w:pPr>
      <w:proofErr w:type="gramStart"/>
      <w:r>
        <w:rPr>
          <w:noProof w:val="0"/>
        </w:rPr>
        <w:t>2.7  Connectivity</w:t>
      </w:r>
      <w:proofErr w:type="gramEnd"/>
      <w:r>
        <w:rPr>
          <w:noProof w:val="0"/>
        </w:rPr>
        <w:t xml:space="preserve"> between integrator neurons</w:t>
      </w:r>
    </w:p>
    <w:p w14:paraId="5F7BB47E" w14:textId="388777B0" w:rsidR="00BB3449" w:rsidRDefault="00BC55AF">
      <w:pPr>
        <w:widowControl/>
        <w:spacing w:before="60"/>
        <w:jc w:val="both"/>
        <w:rPr>
          <w:ins w:id="81" w:author="Emre Aksay" w:date="2016-09-02T16:50:00Z"/>
          <w:noProof w:val="0"/>
          <w:sz w:val="24"/>
          <w:szCs w:val="24"/>
        </w:rPr>
      </w:pPr>
      <w:r>
        <w:rPr>
          <w:noProof w:val="0"/>
          <w:sz w:val="24"/>
          <w:szCs w:val="24"/>
        </w:rPr>
        <w:t xml:space="preserve">We also examined the patterns of connectivity between integrator neurons. We found that there exists overlap of the axons of the ipsilaterally projecting cells (Sup. Fig. 5B, green) with the dendrites of all other cells in the volume (Sup. Fig. 5B, red). More specifically, the overlap at </w:t>
      </w:r>
      <w:proofErr w:type="spellStart"/>
      <w:r>
        <w:rPr>
          <w:noProof w:val="0"/>
          <w:sz w:val="24"/>
          <w:szCs w:val="24"/>
        </w:rPr>
        <w:t>ventro</w:t>
      </w:r>
      <w:proofErr w:type="spellEnd"/>
      <w:r>
        <w:rPr>
          <w:noProof w:val="0"/>
          <w:sz w:val="24"/>
          <w:szCs w:val="24"/>
        </w:rPr>
        <w:t xml:space="preserve">-rostral locations seems to be from axons of </w:t>
      </w:r>
      <w:proofErr w:type="spellStart"/>
      <w:r>
        <w:rPr>
          <w:noProof w:val="0"/>
          <w:sz w:val="24"/>
          <w:szCs w:val="24"/>
        </w:rPr>
        <w:t>ipsi</w:t>
      </w:r>
      <w:proofErr w:type="spellEnd"/>
      <w:r>
        <w:rPr>
          <w:noProof w:val="0"/>
          <w:sz w:val="24"/>
          <w:szCs w:val="24"/>
        </w:rPr>
        <w:t xml:space="preserve"> cells onto dendrites of other </w:t>
      </w:r>
      <w:proofErr w:type="spellStart"/>
      <w:r>
        <w:rPr>
          <w:noProof w:val="0"/>
          <w:sz w:val="24"/>
          <w:szCs w:val="24"/>
        </w:rPr>
        <w:t>ipsi</w:t>
      </w:r>
      <w:proofErr w:type="spellEnd"/>
      <w:r>
        <w:rPr>
          <w:noProof w:val="0"/>
          <w:sz w:val="24"/>
          <w:szCs w:val="24"/>
        </w:rPr>
        <w:t xml:space="preserve">-cells, </w:t>
      </w:r>
      <w:proofErr w:type="spellStart"/>
      <w:r>
        <w:rPr>
          <w:noProof w:val="0"/>
          <w:sz w:val="24"/>
          <w:szCs w:val="24"/>
        </w:rPr>
        <w:t>where as</w:t>
      </w:r>
      <w:proofErr w:type="spellEnd"/>
      <w:r>
        <w:rPr>
          <w:noProof w:val="0"/>
          <w:sz w:val="24"/>
          <w:szCs w:val="24"/>
        </w:rPr>
        <w:t xml:space="preserve"> the overlap at </w:t>
      </w:r>
      <w:proofErr w:type="spellStart"/>
      <w:r>
        <w:rPr>
          <w:noProof w:val="0"/>
          <w:sz w:val="24"/>
          <w:szCs w:val="24"/>
        </w:rPr>
        <w:t>dorso</w:t>
      </w:r>
      <w:proofErr w:type="spellEnd"/>
      <w:r>
        <w:rPr>
          <w:noProof w:val="0"/>
          <w:sz w:val="24"/>
          <w:szCs w:val="24"/>
        </w:rPr>
        <w:t xml:space="preserve">-caudal locations seem to be from axons of </w:t>
      </w:r>
      <w:proofErr w:type="spellStart"/>
      <w:r>
        <w:rPr>
          <w:noProof w:val="0"/>
          <w:sz w:val="24"/>
          <w:szCs w:val="24"/>
        </w:rPr>
        <w:t>ipsi</w:t>
      </w:r>
      <w:proofErr w:type="spellEnd"/>
      <w:r>
        <w:rPr>
          <w:noProof w:val="0"/>
          <w:sz w:val="24"/>
          <w:szCs w:val="24"/>
        </w:rPr>
        <w:t>-cells onto dendrites of contra-cells.</w:t>
      </w:r>
      <w:ins w:id="82" w:author="Emre Aksay" w:date="2016-09-02T16:48:00Z">
        <w:r w:rsidR="00C47381">
          <w:rPr>
            <w:noProof w:val="0"/>
            <w:sz w:val="24"/>
            <w:szCs w:val="24"/>
          </w:rPr>
          <w:t xml:space="preserve"> [I think you mean 5C? This should be in main paper. But I’m having trouble reading it. Green is </w:t>
        </w:r>
      </w:ins>
      <w:ins w:id="83" w:author="Emre Aksay" w:date="2016-09-02T16:49:00Z">
        <w:r w:rsidR="00C47381">
          <w:rPr>
            <w:noProof w:val="0"/>
            <w:sz w:val="24"/>
            <w:szCs w:val="24"/>
          </w:rPr>
          <w:t>axonal arbor and red is dendritic arbor density, correct? But then was it the greenish hue</w:t>
        </w:r>
      </w:ins>
      <w:ins w:id="84" w:author="Emre Aksay" w:date="2016-09-02T16:50:00Z">
        <w:r w:rsidR="00C47381">
          <w:rPr>
            <w:noProof w:val="0"/>
            <w:sz w:val="24"/>
            <w:szCs w:val="24"/>
          </w:rPr>
          <w:t xml:space="preserve"> in the contra and unknown plots? Are you plotting green only where there is also some red? </w:t>
        </w:r>
      </w:ins>
    </w:p>
    <w:p w14:paraId="40077363" w14:textId="6E76F753" w:rsidR="00C47381" w:rsidRDefault="00C47381">
      <w:pPr>
        <w:widowControl/>
        <w:spacing w:before="60"/>
        <w:jc w:val="both"/>
        <w:rPr>
          <w:ins w:id="85" w:author="Emre Aksay" w:date="2016-09-02T16:51:00Z"/>
          <w:noProof w:val="0"/>
          <w:sz w:val="24"/>
          <w:szCs w:val="24"/>
        </w:rPr>
      </w:pPr>
      <w:ins w:id="86" w:author="Emre Aksay" w:date="2016-09-02T16:50:00Z">
        <w:r>
          <w:rPr>
            <w:noProof w:val="0"/>
            <w:sz w:val="24"/>
            <w:szCs w:val="24"/>
          </w:rPr>
          <w:lastRenderedPageBreak/>
          <w:t>Also want to have quantitation here. What is the relat</w:t>
        </w:r>
      </w:ins>
      <w:ins w:id="87" w:author="Emre Aksay" w:date="2016-09-02T16:51:00Z">
        <w:r>
          <w:rPr>
            <w:noProof w:val="0"/>
            <w:sz w:val="24"/>
            <w:szCs w:val="24"/>
          </w:rPr>
          <w:t xml:space="preserve">ive degree of overlap between </w:t>
        </w:r>
        <w:proofErr w:type="spellStart"/>
        <w:r>
          <w:rPr>
            <w:noProof w:val="0"/>
            <w:sz w:val="24"/>
            <w:szCs w:val="24"/>
          </w:rPr>
          <w:t>ipsi</w:t>
        </w:r>
        <w:proofErr w:type="spellEnd"/>
        <w:r>
          <w:rPr>
            <w:noProof w:val="0"/>
            <w:sz w:val="24"/>
            <w:szCs w:val="24"/>
          </w:rPr>
          <w:t xml:space="preserve"> axons and </w:t>
        </w:r>
        <w:proofErr w:type="spellStart"/>
        <w:r>
          <w:rPr>
            <w:noProof w:val="0"/>
            <w:sz w:val="24"/>
            <w:szCs w:val="24"/>
          </w:rPr>
          <w:t>ipsi</w:t>
        </w:r>
        <w:proofErr w:type="spellEnd"/>
        <w:r>
          <w:rPr>
            <w:noProof w:val="0"/>
            <w:sz w:val="24"/>
            <w:szCs w:val="24"/>
          </w:rPr>
          <w:t xml:space="preserve"> dendrites vs </w:t>
        </w:r>
        <w:proofErr w:type="spellStart"/>
        <w:r>
          <w:rPr>
            <w:noProof w:val="0"/>
            <w:sz w:val="24"/>
            <w:szCs w:val="24"/>
          </w:rPr>
          <w:t>ipsi</w:t>
        </w:r>
        <w:proofErr w:type="spellEnd"/>
        <w:r>
          <w:rPr>
            <w:noProof w:val="0"/>
            <w:sz w:val="24"/>
            <w:szCs w:val="24"/>
          </w:rPr>
          <w:t xml:space="preserve"> axons and contra dendrites?</w:t>
        </w:r>
      </w:ins>
    </w:p>
    <w:p w14:paraId="64FB2728" w14:textId="02F1CA5E" w:rsidR="00C47381" w:rsidRDefault="00C47381">
      <w:pPr>
        <w:widowControl/>
        <w:spacing w:before="60"/>
        <w:jc w:val="both"/>
        <w:rPr>
          <w:ins w:id="88" w:author="Emre Aksay" w:date="2016-09-02T16:52:00Z"/>
          <w:noProof w:val="0"/>
          <w:sz w:val="24"/>
          <w:szCs w:val="24"/>
        </w:rPr>
      </w:pPr>
      <w:ins w:id="89" w:author="Emre Aksay" w:date="2016-09-02T16:51:00Z">
        <w:r>
          <w:rPr>
            <w:noProof w:val="0"/>
            <w:sz w:val="24"/>
            <w:szCs w:val="24"/>
          </w:rPr>
          <w:t>Also a</w:t>
        </w:r>
      </w:ins>
      <w:ins w:id="90" w:author="Emre Aksay" w:date="2016-09-02T16:52:00Z">
        <w:r>
          <w:rPr>
            <w:noProof w:val="0"/>
            <w:sz w:val="24"/>
            <w:szCs w:val="24"/>
          </w:rPr>
          <w:t>dd direction indicators]</w:t>
        </w:r>
      </w:ins>
    </w:p>
    <w:p w14:paraId="6AF638E6" w14:textId="77777777" w:rsidR="00C47381" w:rsidRDefault="00C47381">
      <w:pPr>
        <w:widowControl/>
        <w:spacing w:before="60"/>
        <w:jc w:val="both"/>
        <w:rPr>
          <w:noProof w:val="0"/>
          <w:sz w:val="24"/>
          <w:szCs w:val="24"/>
        </w:rPr>
      </w:pPr>
    </w:p>
    <w:p w14:paraId="27C83C29" w14:textId="77777777" w:rsidR="00BB3449" w:rsidRDefault="00BC55AF">
      <w:pPr>
        <w:widowControl/>
        <w:spacing w:before="60"/>
        <w:ind w:firstLine="300"/>
        <w:jc w:val="both"/>
        <w:rPr>
          <w:ins w:id="91" w:author="Emre Aksay" w:date="2016-09-02T17:07:00Z"/>
          <w:noProof w:val="0"/>
          <w:sz w:val="24"/>
          <w:szCs w:val="24"/>
        </w:rPr>
      </w:pPr>
      <w:r>
        <w:rPr>
          <w:noProof w:val="0"/>
          <w:sz w:val="24"/>
          <w:szCs w:val="24"/>
        </w:rPr>
        <w:t xml:space="preserve">Even though there was notable overlap in the axonal and dendritic fields, when looked at in finer resolution we found that there were very few locations where </w:t>
      </w:r>
      <w:proofErr w:type="spellStart"/>
      <w:r>
        <w:rPr>
          <w:noProof w:val="0"/>
          <w:sz w:val="24"/>
          <w:szCs w:val="24"/>
        </w:rPr>
        <w:t>axo</w:t>
      </w:r>
      <w:proofErr w:type="spellEnd"/>
      <w:r>
        <w:rPr>
          <w:noProof w:val="0"/>
          <w:sz w:val="24"/>
          <w:szCs w:val="24"/>
        </w:rPr>
        <w:t xml:space="preserve">-dendritic contacts were made. From the axon collaterals of one integrator cell, we found the hypothesized synapses onto other integrator cells. This single cell belonged to the </w:t>
      </w:r>
      <w:proofErr w:type="spellStart"/>
      <w:r>
        <w:rPr>
          <w:i/>
          <w:iCs/>
          <w:noProof w:val="0"/>
          <w:sz w:val="24"/>
          <w:szCs w:val="24"/>
        </w:rPr>
        <w:t>ipsi</w:t>
      </w:r>
      <w:proofErr w:type="spellEnd"/>
      <w:r>
        <w:rPr>
          <w:i/>
          <w:iCs/>
          <w:noProof w:val="0"/>
          <w:sz w:val="24"/>
          <w:szCs w:val="24"/>
        </w:rPr>
        <w:t>-only</w:t>
      </w:r>
      <w:r>
        <w:rPr>
          <w:noProof w:val="0"/>
          <w:sz w:val="24"/>
          <w:szCs w:val="24"/>
        </w:rPr>
        <w:t xml:space="preserve"> group. It made 2 synapses onto another </w:t>
      </w:r>
      <w:proofErr w:type="spellStart"/>
      <w:r>
        <w:rPr>
          <w:i/>
          <w:iCs/>
          <w:noProof w:val="0"/>
          <w:sz w:val="24"/>
          <w:szCs w:val="24"/>
        </w:rPr>
        <w:t>ipsi</w:t>
      </w:r>
      <w:proofErr w:type="spellEnd"/>
      <w:r>
        <w:rPr>
          <w:i/>
          <w:iCs/>
          <w:noProof w:val="0"/>
          <w:sz w:val="24"/>
          <w:szCs w:val="24"/>
        </w:rPr>
        <w:t>-only</w:t>
      </w:r>
      <w:r>
        <w:rPr>
          <w:noProof w:val="0"/>
          <w:sz w:val="24"/>
          <w:szCs w:val="24"/>
        </w:rPr>
        <w:t xml:space="preserve"> cell and 1 synapse each onto two </w:t>
      </w:r>
      <w:r>
        <w:rPr>
          <w:i/>
          <w:iCs/>
          <w:noProof w:val="0"/>
          <w:sz w:val="24"/>
          <w:szCs w:val="24"/>
        </w:rPr>
        <w:t>contra-only</w:t>
      </w:r>
      <w:r>
        <w:rPr>
          <w:noProof w:val="0"/>
          <w:sz w:val="24"/>
          <w:szCs w:val="24"/>
        </w:rPr>
        <w:t xml:space="preserve"> cells (Fig. 4C). A total of eight cells (</w:t>
      </w:r>
      <w:proofErr w:type="spellStart"/>
      <w:r>
        <w:rPr>
          <w:i/>
          <w:iCs/>
          <w:noProof w:val="0"/>
          <w:sz w:val="24"/>
          <w:szCs w:val="24"/>
        </w:rPr>
        <w:t>ipsi</w:t>
      </w:r>
      <w:proofErr w:type="spellEnd"/>
      <w:r>
        <w:rPr>
          <w:i/>
          <w:iCs/>
          <w:noProof w:val="0"/>
          <w:sz w:val="24"/>
          <w:szCs w:val="24"/>
        </w:rPr>
        <w:t>-only</w:t>
      </w:r>
      <w:r>
        <w:rPr>
          <w:noProof w:val="0"/>
          <w:sz w:val="24"/>
          <w:szCs w:val="24"/>
        </w:rPr>
        <w:t xml:space="preserve"> and </w:t>
      </w:r>
      <w:proofErr w:type="spellStart"/>
      <w:r>
        <w:rPr>
          <w:i/>
          <w:iCs/>
          <w:noProof w:val="0"/>
          <w:sz w:val="24"/>
          <w:szCs w:val="24"/>
        </w:rPr>
        <w:t>ipsi</w:t>
      </w:r>
      <w:proofErr w:type="spellEnd"/>
      <w:r>
        <w:rPr>
          <w:i/>
          <w:iCs/>
          <w:noProof w:val="0"/>
          <w:sz w:val="24"/>
          <w:szCs w:val="24"/>
        </w:rPr>
        <w:t>-contra</w:t>
      </w:r>
      <w:r>
        <w:rPr>
          <w:noProof w:val="0"/>
          <w:sz w:val="24"/>
          <w:szCs w:val="24"/>
        </w:rPr>
        <w:t xml:space="preserve">) had ipsilaterally projecting axons. Based on this projection pattern, it might appear that all eight cells had the </w:t>
      </w:r>
      <w:r>
        <w:rPr>
          <w:i/>
          <w:iCs/>
          <w:noProof w:val="0"/>
          <w:sz w:val="24"/>
          <w:szCs w:val="24"/>
        </w:rPr>
        <w:t>potential</w:t>
      </w:r>
      <w:r>
        <w:rPr>
          <w:noProof w:val="0"/>
          <w:sz w:val="24"/>
          <w:szCs w:val="24"/>
        </w:rPr>
        <w:t xml:space="preserve"> to make synapses onto other integrator neurons within the confines of the imaged volume. However, this would be overstating the case if the axons failed to even approach dendrites. Therefore we decided to define a “potential synapse” as a location where axon and dendrite approached each other closer than 1 </w:t>
      </w:r>
      <w:r>
        <w:rPr>
          <w:rFonts w:ascii="Symbol" w:hAnsi="Symbol" w:cs="Symbol"/>
          <w:noProof w:val="0"/>
          <w:sz w:val="24"/>
          <w:szCs w:val="24"/>
        </w:rPr>
        <w:t></w:t>
      </w:r>
      <w:r>
        <w:rPr>
          <w:noProof w:val="0"/>
          <w:sz w:val="24"/>
          <w:szCs w:val="24"/>
        </w:rPr>
        <w:t>m (Stepanyants</w:t>
      </w:r>
      <w:proofErr w:type="gramStart"/>
      <w:r>
        <w:rPr>
          <w:noProof w:val="0"/>
          <w:sz w:val="24"/>
          <w:szCs w:val="24"/>
        </w:rPr>
        <w:t>:2005cs</w:t>
      </w:r>
      <w:proofErr w:type="gramEnd"/>
      <w:r>
        <w:rPr>
          <w:noProof w:val="0"/>
          <w:sz w:val="24"/>
          <w:szCs w:val="24"/>
        </w:rPr>
        <w:t xml:space="preserve">). We found 48 potential synapses between integrator cells (Fig. 4C, inset). Of this set, 40 involved the one cell that made the four real synapses (Fig. 4C, inset, arrow). Therefore this cell seemed exceptional in that it made a disproportionate number of potential synapses as well as all the real synapses. This number dropped substantially if the cell was randomly translated by as little as 5 </w:t>
      </w:r>
      <w:r>
        <w:rPr>
          <w:rFonts w:ascii="Symbol" w:hAnsi="Symbol" w:cs="Symbol"/>
          <w:noProof w:val="0"/>
          <w:sz w:val="24"/>
          <w:szCs w:val="24"/>
        </w:rPr>
        <w:t></w:t>
      </w:r>
      <w:r>
        <w:rPr>
          <w:i/>
          <w:iCs/>
          <w:noProof w:val="0"/>
          <w:sz w:val="24"/>
          <w:szCs w:val="24"/>
        </w:rPr>
        <w:t>m</w:t>
      </w:r>
      <w:r>
        <w:rPr>
          <w:noProof w:val="0"/>
          <w:sz w:val="24"/>
          <w:szCs w:val="24"/>
        </w:rPr>
        <w:t xml:space="preserve"> from the postsynaptic cell (Sup. Fig. 5C). </w:t>
      </w:r>
    </w:p>
    <w:p w14:paraId="0BF6C626" w14:textId="77777777" w:rsidR="00EB0518" w:rsidRDefault="00EB0518">
      <w:pPr>
        <w:widowControl/>
        <w:spacing w:before="60"/>
        <w:ind w:firstLine="300"/>
        <w:jc w:val="both"/>
        <w:rPr>
          <w:ins w:id="92" w:author="Emre Aksay" w:date="2016-09-02T17:07:00Z"/>
          <w:noProof w:val="0"/>
          <w:sz w:val="24"/>
          <w:szCs w:val="24"/>
        </w:rPr>
      </w:pPr>
    </w:p>
    <w:p w14:paraId="151C583B" w14:textId="3F9F38DB" w:rsidR="00EB0518" w:rsidRDefault="00EB0518">
      <w:pPr>
        <w:widowControl/>
        <w:spacing w:before="60"/>
        <w:ind w:firstLine="300"/>
        <w:jc w:val="both"/>
        <w:rPr>
          <w:ins w:id="93" w:author="Emre Aksay" w:date="2016-09-02T17:07:00Z"/>
          <w:noProof w:val="0"/>
          <w:sz w:val="24"/>
          <w:szCs w:val="24"/>
        </w:rPr>
      </w:pPr>
      <w:ins w:id="94" w:author="Emre Aksay" w:date="2016-09-02T17:07:00Z">
        <w:r>
          <w:rPr>
            <w:noProof w:val="0"/>
            <w:sz w:val="24"/>
            <w:szCs w:val="24"/>
          </w:rPr>
          <w:t>[Sorry, I still find the whole potential synapse story distracting and useless. I would rather see</w:t>
        </w:r>
      </w:ins>
      <w:ins w:id="95" w:author="Emre Aksay" w:date="2016-09-02T17:08:00Z">
        <w:r>
          <w:rPr>
            <w:noProof w:val="0"/>
            <w:sz w:val="24"/>
            <w:szCs w:val="24"/>
          </w:rPr>
          <w:t>:</w:t>
        </w:r>
      </w:ins>
    </w:p>
    <w:p w14:paraId="03191180" w14:textId="6E995C21" w:rsidR="00EB0518" w:rsidRDefault="00EB0518" w:rsidP="00EB0518">
      <w:pPr>
        <w:widowControl/>
        <w:spacing w:before="60"/>
        <w:ind w:firstLine="300"/>
        <w:jc w:val="both"/>
        <w:rPr>
          <w:ins w:id="96" w:author="Emre Aksay" w:date="2016-09-02T17:08:00Z"/>
          <w:noProof w:val="0"/>
          <w:sz w:val="24"/>
          <w:szCs w:val="24"/>
        </w:rPr>
        <w:pPrChange w:id="97" w:author="Emre Aksay" w:date="2016-09-02T17:07:00Z">
          <w:pPr>
            <w:widowControl/>
            <w:spacing w:before="60"/>
            <w:ind w:firstLine="300"/>
            <w:jc w:val="both"/>
          </w:pPr>
        </w:pPrChange>
      </w:pPr>
      <w:ins w:id="98" w:author="Emre Aksay" w:date="2016-09-02T17:07:00Z">
        <w:r>
          <w:rPr>
            <w:noProof w:val="0"/>
            <w:sz w:val="24"/>
            <w:szCs w:val="24"/>
          </w:rPr>
          <w:t xml:space="preserve">a) </w:t>
        </w:r>
        <w:proofErr w:type="gramStart"/>
        <w:r>
          <w:rPr>
            <w:noProof w:val="0"/>
            <w:sz w:val="24"/>
            <w:szCs w:val="24"/>
          </w:rPr>
          <w:t>there</w:t>
        </w:r>
        <w:proofErr w:type="gramEnd"/>
        <w:r>
          <w:rPr>
            <w:noProof w:val="0"/>
            <w:sz w:val="24"/>
            <w:szCs w:val="24"/>
          </w:rPr>
          <w:t xml:space="preserve"> is overlap between the axonal and dendr</w:t>
        </w:r>
      </w:ins>
      <w:ins w:id="99" w:author="Emre Aksay" w:date="2016-09-02T17:08:00Z">
        <w:r>
          <w:rPr>
            <w:noProof w:val="0"/>
            <w:sz w:val="24"/>
            <w:szCs w:val="24"/>
          </w:rPr>
          <w:t>itic fields</w:t>
        </w:r>
      </w:ins>
    </w:p>
    <w:p w14:paraId="51FCE992" w14:textId="4C284300" w:rsidR="00EB0518" w:rsidRDefault="00EB0518" w:rsidP="00EB0518">
      <w:pPr>
        <w:widowControl/>
        <w:spacing w:before="60"/>
        <w:ind w:firstLine="300"/>
        <w:jc w:val="both"/>
        <w:rPr>
          <w:ins w:id="100" w:author="Emre Aksay" w:date="2016-09-02T17:08:00Z"/>
          <w:noProof w:val="0"/>
          <w:sz w:val="24"/>
          <w:szCs w:val="24"/>
        </w:rPr>
        <w:pPrChange w:id="101" w:author="Emre Aksay" w:date="2016-09-02T17:07:00Z">
          <w:pPr>
            <w:widowControl/>
            <w:spacing w:before="60"/>
            <w:ind w:firstLine="300"/>
            <w:jc w:val="both"/>
          </w:pPr>
        </w:pPrChange>
      </w:pPr>
      <w:ins w:id="102" w:author="Emre Aksay" w:date="2016-09-02T17:08:00Z">
        <w:r>
          <w:rPr>
            <w:noProof w:val="0"/>
            <w:sz w:val="24"/>
            <w:szCs w:val="24"/>
          </w:rPr>
          <w:t xml:space="preserve">b) </w:t>
        </w:r>
        <w:proofErr w:type="gramStart"/>
        <w:r>
          <w:rPr>
            <w:noProof w:val="0"/>
            <w:sz w:val="24"/>
            <w:szCs w:val="24"/>
          </w:rPr>
          <w:t>there</w:t>
        </w:r>
        <w:proofErr w:type="gramEnd"/>
        <w:r>
          <w:rPr>
            <w:noProof w:val="0"/>
            <w:sz w:val="24"/>
            <w:szCs w:val="24"/>
          </w:rPr>
          <w:t xml:space="preserve"> are connections</w:t>
        </w:r>
      </w:ins>
    </w:p>
    <w:p w14:paraId="5A550BF0" w14:textId="5F6CCDC4" w:rsidR="00EB0518" w:rsidRDefault="00EB0518" w:rsidP="00EB0518">
      <w:pPr>
        <w:widowControl/>
        <w:spacing w:before="60"/>
        <w:ind w:firstLine="300"/>
        <w:jc w:val="both"/>
        <w:rPr>
          <w:noProof w:val="0"/>
          <w:sz w:val="24"/>
          <w:szCs w:val="24"/>
        </w:rPr>
        <w:pPrChange w:id="103" w:author="Emre Aksay" w:date="2016-09-02T17:07:00Z">
          <w:pPr>
            <w:widowControl/>
            <w:spacing w:before="60"/>
            <w:ind w:firstLine="300"/>
            <w:jc w:val="both"/>
          </w:pPr>
        </w:pPrChange>
      </w:pPr>
      <w:ins w:id="104" w:author="Emre Aksay" w:date="2016-09-02T17:09:00Z">
        <w:r>
          <w:rPr>
            <w:noProof w:val="0"/>
            <w:sz w:val="24"/>
            <w:szCs w:val="24"/>
          </w:rPr>
          <w:t xml:space="preserve">c) </w:t>
        </w:r>
        <w:proofErr w:type="gramStart"/>
        <w:r>
          <w:rPr>
            <w:noProof w:val="0"/>
            <w:sz w:val="24"/>
            <w:szCs w:val="24"/>
          </w:rPr>
          <w:t>some</w:t>
        </w:r>
        <w:proofErr w:type="gramEnd"/>
        <w:r>
          <w:rPr>
            <w:noProof w:val="0"/>
            <w:sz w:val="24"/>
            <w:szCs w:val="24"/>
          </w:rPr>
          <w:t xml:space="preserve"> thoughts as to why there are so few connections (can be discussion only)</w:t>
        </w:r>
      </w:ins>
    </w:p>
    <w:p w14:paraId="47B8CA6F" w14:textId="77777777" w:rsidR="00BB3449" w:rsidRDefault="00BC55AF">
      <w:pPr>
        <w:pStyle w:val="Heading2"/>
        <w:widowControl/>
        <w:rPr>
          <w:noProof w:val="0"/>
        </w:rPr>
      </w:pPr>
      <w:proofErr w:type="gramStart"/>
      <w:r>
        <w:rPr>
          <w:noProof w:val="0"/>
        </w:rPr>
        <w:t>3  Discussion</w:t>
      </w:r>
      <w:proofErr w:type="gramEnd"/>
    </w:p>
    <w:p w14:paraId="173AE07D" w14:textId="28D6ECF7" w:rsidR="00BB3449" w:rsidRDefault="00BC55AF">
      <w:pPr>
        <w:widowControl/>
        <w:spacing w:before="60"/>
        <w:jc w:val="both"/>
        <w:rPr>
          <w:noProof w:val="0"/>
          <w:sz w:val="24"/>
          <w:szCs w:val="24"/>
        </w:rPr>
      </w:pPr>
      <w:r>
        <w:rPr>
          <w:noProof w:val="0"/>
          <w:sz w:val="24"/>
          <w:szCs w:val="24"/>
        </w:rPr>
        <w:t xml:space="preserve">Here we detailed an approach where we recorded from cells in the larval zebrafish that were encoding for a behavioral variable, </w:t>
      </w:r>
      <w:r>
        <w:rPr>
          <w:noProof w:val="0"/>
          <w:sz w:val="24"/>
          <w:szCs w:val="24"/>
        </w:rPr>
        <w:lastRenderedPageBreak/>
        <w:t xml:space="preserve">in this case eye-position, followed by registering the light microscopic images to an electron microscopic volume to locate the same cells. We were able to reconstruct 22 integrator cells for which we had both function and structure. This procedure revealed the existence of distinct groups of cells that make up the ipsilateral integrator circuit. By inferring the neurotransmitter identity of the cells, we show that there are at least two distinct groups of cells in the integrator circuit. An excitatory, ipsilaterally projecting population and an inhibitory contralaterally projecting population. We also find evidence for a third, new, ipsilateral and contralaterally projecting population. Finally we provide the first conclusive evidence for synapses between integrator neurons. This high-throughput approach can be extended to multiple cells in the same animal, to provide rich functional and structural information from multiple cells to understand neural circuits in organisms. </w:t>
      </w:r>
      <w:ins w:id="105" w:author="Emre Aksay" w:date="2016-09-02T17:11:00Z">
        <w:r w:rsidR="00EB0518">
          <w:rPr>
            <w:noProof w:val="0"/>
            <w:sz w:val="24"/>
            <w:szCs w:val="24"/>
          </w:rPr>
          <w:t>[</w:t>
        </w:r>
        <w:proofErr w:type="gramStart"/>
        <w:r w:rsidR="00EB0518">
          <w:rPr>
            <w:noProof w:val="0"/>
            <w:sz w:val="24"/>
            <w:szCs w:val="24"/>
          </w:rPr>
          <w:t>some</w:t>
        </w:r>
        <w:proofErr w:type="gramEnd"/>
        <w:r w:rsidR="00EB0518">
          <w:rPr>
            <w:noProof w:val="0"/>
            <w:sz w:val="24"/>
            <w:szCs w:val="24"/>
          </w:rPr>
          <w:t xml:space="preserve"> mentions of persistent activity needed and broad mechanistic relevance]</w:t>
        </w:r>
      </w:ins>
    </w:p>
    <w:p w14:paraId="48C2DEEC" w14:textId="77777777" w:rsidR="00BB3449" w:rsidRDefault="00BC55AF">
      <w:pPr>
        <w:widowControl/>
        <w:spacing w:before="60"/>
        <w:ind w:firstLine="300"/>
        <w:jc w:val="both"/>
        <w:rPr>
          <w:noProof w:val="0"/>
          <w:sz w:val="24"/>
          <w:szCs w:val="24"/>
        </w:rPr>
      </w:pPr>
      <w:r>
        <w:rPr>
          <w:noProof w:val="0"/>
          <w:sz w:val="24"/>
          <w:szCs w:val="24"/>
        </w:rPr>
        <w:t>It has long been theorized that positive feedback could be a mechanism that can explain long persistent time scales of neuronal activity. Here we present evidence that the ’</w:t>
      </w:r>
      <w:proofErr w:type="spellStart"/>
      <w:r>
        <w:rPr>
          <w:noProof w:val="0"/>
          <w:sz w:val="24"/>
          <w:szCs w:val="24"/>
        </w:rPr>
        <w:t>ipsi</w:t>
      </w:r>
      <w:proofErr w:type="spellEnd"/>
      <w:r>
        <w:rPr>
          <w:noProof w:val="0"/>
          <w:sz w:val="24"/>
          <w:szCs w:val="24"/>
        </w:rPr>
        <w:t xml:space="preserve">’ group of cells in this study is a strong candidate that can setup positive feedback. Eight of the reconstructed cells had ipsilaterally projecting axons. The somata of almost all the neurons in the </w:t>
      </w:r>
      <w:proofErr w:type="spellStart"/>
      <w:r>
        <w:rPr>
          <w:noProof w:val="0"/>
          <w:sz w:val="24"/>
          <w:szCs w:val="24"/>
        </w:rPr>
        <w:t>ipsi</w:t>
      </w:r>
      <w:proofErr w:type="spellEnd"/>
      <w:r>
        <w:rPr>
          <w:noProof w:val="0"/>
          <w:sz w:val="24"/>
          <w:szCs w:val="24"/>
        </w:rPr>
        <w:t xml:space="preserve"> group lie within close to the medial most peak of cell somata, making them most likely excitatory. The axons and dendrites of these cells display a planar organization. The majority of its input synapses lie along a plane approximately normal to the rostro-caudal axis. This suggests that these cells are setup to broadly sample from axon that traverse the RC axis. This fact is also evident in the projection pattern of the axons from this group of cells. Its axons travel along the RC axis, and its output synapses lie along a plane approximately normal to its dendrites (Sup. Fig). Finally, we also observed conclusive chemical synapses from one </w:t>
      </w:r>
      <w:proofErr w:type="spellStart"/>
      <w:r>
        <w:rPr>
          <w:noProof w:val="0"/>
          <w:sz w:val="24"/>
          <w:szCs w:val="24"/>
        </w:rPr>
        <w:t>ipsilataterally</w:t>
      </w:r>
      <w:proofErr w:type="spellEnd"/>
      <w:r>
        <w:rPr>
          <w:noProof w:val="0"/>
          <w:sz w:val="24"/>
          <w:szCs w:val="24"/>
        </w:rPr>
        <w:t xml:space="preserve"> projecting integrator cell onto another ipsilaterally projecting integrator cell. These facts point to the </w:t>
      </w:r>
      <w:proofErr w:type="spellStart"/>
      <w:r>
        <w:rPr>
          <w:noProof w:val="0"/>
          <w:sz w:val="24"/>
          <w:szCs w:val="24"/>
        </w:rPr>
        <w:t>ipsi</w:t>
      </w:r>
      <w:proofErr w:type="spellEnd"/>
      <w:r>
        <w:rPr>
          <w:noProof w:val="0"/>
          <w:sz w:val="24"/>
          <w:szCs w:val="24"/>
        </w:rPr>
        <w:t xml:space="preserve"> group of cells as the most likely candidate for establishing positive feedback in the integrator circuit. </w:t>
      </w:r>
    </w:p>
    <w:p w14:paraId="76EED075" w14:textId="77777777" w:rsidR="00BB3449" w:rsidRDefault="00BC55AF">
      <w:pPr>
        <w:widowControl/>
        <w:spacing w:before="60"/>
        <w:ind w:firstLine="300"/>
        <w:jc w:val="both"/>
        <w:rPr>
          <w:noProof w:val="0"/>
          <w:sz w:val="24"/>
          <w:szCs w:val="24"/>
        </w:rPr>
      </w:pPr>
      <w:r>
        <w:rPr>
          <w:noProof w:val="0"/>
          <w:sz w:val="24"/>
          <w:szCs w:val="24"/>
        </w:rPr>
        <w:t xml:space="preserve">The second major class of cells that we reconstructed were the contralaterally projecting population of cells. In the gold fish oculomotor integrator, contralaterally projecting cells are thought to be involved in coordinating activity between the two sides, and </w:t>
      </w:r>
      <w:r>
        <w:rPr>
          <w:noProof w:val="0"/>
          <w:sz w:val="24"/>
          <w:szCs w:val="24"/>
        </w:rPr>
        <w:lastRenderedPageBreak/>
        <w:t xml:space="preserve">that each side acts as an independent integrator (Aksay:2007cv; </w:t>
      </w:r>
      <w:proofErr w:type="spellStart"/>
      <w:r>
        <w:rPr>
          <w:noProof w:val="0"/>
          <w:sz w:val="24"/>
          <w:szCs w:val="24"/>
        </w:rPr>
        <w:t>debowy</w:t>
      </w:r>
      <w:proofErr w:type="spellEnd"/>
      <w:r>
        <w:rPr>
          <w:noProof w:val="0"/>
          <w:sz w:val="24"/>
          <w:szCs w:val="24"/>
        </w:rPr>
        <w:t>\s\do5(</w:t>
      </w:r>
      <w:r>
        <w:rPr>
          <w:noProof w:val="0"/>
          <w:sz w:val="16"/>
          <w:szCs w:val="16"/>
        </w:rPr>
        <w:t>e</w:t>
      </w:r>
      <w:r>
        <w:rPr>
          <w:noProof w:val="0"/>
          <w:sz w:val="24"/>
          <w:szCs w:val="24"/>
        </w:rPr>
        <w:t>)</w:t>
      </w:r>
      <w:proofErr w:type="spellStart"/>
      <w:r>
        <w:rPr>
          <w:noProof w:val="0"/>
          <w:sz w:val="24"/>
          <w:szCs w:val="24"/>
        </w:rPr>
        <w:t>ncoding</w:t>
      </w:r>
      <w:proofErr w:type="spellEnd"/>
      <w:r>
        <w:rPr>
          <w:noProof w:val="0"/>
          <w:sz w:val="24"/>
          <w:szCs w:val="24"/>
        </w:rPr>
        <w:t>\s\do5(</w:t>
      </w:r>
      <w:r>
        <w:rPr>
          <w:noProof w:val="0"/>
          <w:sz w:val="16"/>
          <w:szCs w:val="16"/>
        </w:rPr>
        <w:t>2</w:t>
      </w:r>
      <w:r>
        <w:rPr>
          <w:noProof w:val="0"/>
          <w:sz w:val="24"/>
          <w:szCs w:val="24"/>
        </w:rPr>
        <w:t xml:space="preserve">)011). Evidence from light microscopic images of contralaterally projecting cells shows axon like projections that terminate close to the opposing population of inhibitory integrator neurons (Lee:2015dv). In our study, the contralaterally projecting neurons were located in a loose group at the caudal extent of the imaged volume. The somatic location of these neurons correspond very closely to the intermediate peak of </w:t>
      </w:r>
      <w:proofErr w:type="gramStart"/>
      <w:r>
        <w:rPr>
          <w:noProof w:val="0"/>
          <w:sz w:val="24"/>
          <w:szCs w:val="24"/>
        </w:rPr>
        <w:t>somata, that</w:t>
      </w:r>
      <w:proofErr w:type="gramEnd"/>
      <w:r>
        <w:rPr>
          <w:noProof w:val="0"/>
          <w:sz w:val="24"/>
          <w:szCs w:val="24"/>
        </w:rPr>
        <w:t xml:space="preserve"> are largely GABAergic. The dendrites of these neurons arborized over a smaller area, and were stratified more dorsally as compared to the </w:t>
      </w:r>
      <w:proofErr w:type="spellStart"/>
      <w:r>
        <w:rPr>
          <w:noProof w:val="0"/>
          <w:sz w:val="24"/>
          <w:szCs w:val="24"/>
        </w:rPr>
        <w:t>ipsi</w:t>
      </w:r>
      <w:proofErr w:type="spellEnd"/>
      <w:r>
        <w:rPr>
          <w:noProof w:val="0"/>
          <w:sz w:val="24"/>
          <w:szCs w:val="24"/>
        </w:rPr>
        <w:t xml:space="preserve"> cells. Although, we observed chemical synapses from one ipsilateral neurons onto two contralateral neurons, the planar organization of all the </w:t>
      </w:r>
      <w:proofErr w:type="spellStart"/>
      <w:r>
        <w:rPr>
          <w:noProof w:val="0"/>
          <w:sz w:val="24"/>
          <w:szCs w:val="24"/>
        </w:rPr>
        <w:t>postsynapses</w:t>
      </w:r>
      <w:proofErr w:type="spellEnd"/>
      <w:r>
        <w:rPr>
          <w:noProof w:val="0"/>
          <w:sz w:val="24"/>
          <w:szCs w:val="24"/>
        </w:rPr>
        <w:t xml:space="preserve"> (inputs) onto these cells was orthogonal to the inputs on the ipsilateral neurons. This suggests that </w:t>
      </w:r>
      <w:proofErr w:type="spellStart"/>
      <w:r>
        <w:rPr>
          <w:noProof w:val="0"/>
          <w:sz w:val="24"/>
          <w:szCs w:val="24"/>
        </w:rPr>
        <w:t>theses</w:t>
      </w:r>
      <w:proofErr w:type="spellEnd"/>
      <w:r>
        <w:rPr>
          <w:noProof w:val="0"/>
          <w:sz w:val="24"/>
          <w:szCs w:val="24"/>
        </w:rPr>
        <w:t xml:space="preserve"> cells sample narrowly form axons along the RC axis. </w:t>
      </w:r>
    </w:p>
    <w:p w14:paraId="42C018B5" w14:textId="77777777" w:rsidR="00BB3449" w:rsidRDefault="00BC55AF">
      <w:pPr>
        <w:widowControl/>
        <w:spacing w:before="60"/>
        <w:ind w:firstLine="300"/>
        <w:jc w:val="both"/>
        <w:rPr>
          <w:noProof w:val="0"/>
          <w:sz w:val="24"/>
          <w:szCs w:val="24"/>
        </w:rPr>
      </w:pPr>
      <w:r>
        <w:rPr>
          <w:noProof w:val="0"/>
          <w:sz w:val="24"/>
          <w:szCs w:val="24"/>
        </w:rPr>
        <w:t xml:space="preserve">Our evidence thus suggest that at least two of the groups, the ipsilaterally projecting and the contralaterally projecting neurons are unique populations. They have significantly different morphologies, dendritic arbors and axonal projections patterns. The distributions of </w:t>
      </w:r>
      <w:proofErr w:type="spellStart"/>
      <w:r>
        <w:rPr>
          <w:noProof w:val="0"/>
          <w:sz w:val="24"/>
          <w:szCs w:val="24"/>
        </w:rPr>
        <w:t>postsynapses</w:t>
      </w:r>
      <w:proofErr w:type="spellEnd"/>
      <w:r>
        <w:rPr>
          <w:noProof w:val="0"/>
          <w:sz w:val="24"/>
          <w:szCs w:val="24"/>
        </w:rPr>
        <w:t xml:space="preserve"> along the dendrites are significantly different. The </w:t>
      </w:r>
      <w:proofErr w:type="spellStart"/>
      <w:r>
        <w:rPr>
          <w:noProof w:val="0"/>
          <w:sz w:val="24"/>
          <w:szCs w:val="24"/>
        </w:rPr>
        <w:t>ipsi</w:t>
      </w:r>
      <w:proofErr w:type="spellEnd"/>
      <w:r>
        <w:rPr>
          <w:noProof w:val="0"/>
          <w:sz w:val="24"/>
          <w:szCs w:val="24"/>
        </w:rPr>
        <w:t xml:space="preserve">-only group of cells had twice as many postsynaptic sites as the contra-only only group. Similarly, the emergence of the axon in the </w:t>
      </w:r>
      <w:proofErr w:type="spellStart"/>
      <w:r>
        <w:rPr>
          <w:noProof w:val="0"/>
          <w:sz w:val="24"/>
          <w:szCs w:val="24"/>
        </w:rPr>
        <w:t>ipsi</w:t>
      </w:r>
      <w:proofErr w:type="spellEnd"/>
      <w:r>
        <w:rPr>
          <w:noProof w:val="0"/>
          <w:sz w:val="24"/>
          <w:szCs w:val="24"/>
        </w:rPr>
        <w:t>-only group, is much farther as compared to the contra-only group. This feature could be important to influence the cells, since these locations are most proximal to the somata.</w:t>
      </w:r>
    </w:p>
    <w:p w14:paraId="5E80A980" w14:textId="4993C844" w:rsidR="00BB3449" w:rsidRDefault="00BC55AF">
      <w:pPr>
        <w:widowControl/>
        <w:spacing w:before="60"/>
        <w:ind w:firstLine="300"/>
        <w:jc w:val="both"/>
        <w:rPr>
          <w:noProof w:val="0"/>
          <w:sz w:val="24"/>
          <w:szCs w:val="24"/>
        </w:rPr>
      </w:pPr>
      <w:r>
        <w:rPr>
          <w:noProof w:val="0"/>
          <w:sz w:val="24"/>
          <w:szCs w:val="24"/>
        </w:rPr>
        <w:t>Our sample of 22 reconstructed cells is a fraction of the roughly 100 integrator neurons estimated to exist on one side of the larval zebrafish brain (Aksay</w:t>
      </w:r>
      <w:proofErr w:type="gramStart"/>
      <w:r>
        <w:rPr>
          <w:noProof w:val="0"/>
          <w:sz w:val="24"/>
          <w:szCs w:val="24"/>
        </w:rPr>
        <w:t>:2003un</w:t>
      </w:r>
      <w:proofErr w:type="gramEnd"/>
      <w:r>
        <w:rPr>
          <w:noProof w:val="0"/>
          <w:sz w:val="24"/>
          <w:szCs w:val="24"/>
        </w:rPr>
        <w:t>). If the observed synapses are representative of the entire population, this suggests the integrator population contains a subset of cells are well-connected with each other. While the remaining cells may serve to communicate eye-position related information to other brain areas (Daie</w:t>
      </w:r>
      <w:proofErr w:type="gramStart"/>
      <w:r>
        <w:rPr>
          <w:noProof w:val="0"/>
          <w:sz w:val="24"/>
          <w:szCs w:val="24"/>
        </w:rPr>
        <w:t>:2015fd</w:t>
      </w:r>
      <w:proofErr w:type="gramEnd"/>
      <w:r>
        <w:rPr>
          <w:noProof w:val="0"/>
          <w:sz w:val="24"/>
          <w:szCs w:val="24"/>
        </w:rPr>
        <w:t xml:space="preserve">). On the other hand, this observation may be an underestimate of integrator connectivity, for a few reasons. First, there are many cells in the imaged volume that carried no usable calcium signal at all, largely because they did not take up enough calcium indicator. Some of these cells are likely to be integrator neurons overlooked by our study, and are potential postsynaptic partners of the reconstructed cells in our </w:t>
      </w:r>
      <w:r>
        <w:rPr>
          <w:noProof w:val="0"/>
          <w:sz w:val="24"/>
          <w:szCs w:val="24"/>
        </w:rPr>
        <w:lastRenderedPageBreak/>
        <w:t>sample. Second, there are integrator neurons outside the imaged volume, and they could receive synapses from our reconstructed integrator neurons. (Only three axonal arbors were fully or mostly reconstructed; the rest appeared substantially cut off as their axons left the volume.) Third, we had no possibility of finding connections between neurons on opposite sides of the brain, because only one side of the brain was imaged. Therefore, it is difficult to know whether the single cell that made synapses onto other integrator neurons is an exceptional case, or a representative of a larger population that was incompletely sampled.</w:t>
      </w:r>
      <w:ins w:id="106" w:author="Emre Aksay" w:date="2016-09-02T17:22:00Z">
        <w:r w:rsidR="00915614">
          <w:rPr>
            <w:noProof w:val="0"/>
            <w:sz w:val="24"/>
            <w:szCs w:val="24"/>
          </w:rPr>
          <w:t xml:space="preserve"> + </w:t>
        </w:r>
        <w:proofErr w:type="gramStart"/>
        <w:r w:rsidR="00915614">
          <w:rPr>
            <w:noProof w:val="0"/>
            <w:sz w:val="24"/>
            <w:szCs w:val="24"/>
          </w:rPr>
          <w:t>incomplete</w:t>
        </w:r>
        <w:proofErr w:type="gramEnd"/>
        <w:r w:rsidR="00915614">
          <w:rPr>
            <w:noProof w:val="0"/>
            <w:sz w:val="24"/>
            <w:szCs w:val="24"/>
          </w:rPr>
          <w:t xml:space="preserve"> reconstructions, as evidenced by only 2 of the </w:t>
        </w:r>
      </w:ins>
      <w:ins w:id="107" w:author="Emre Aksay" w:date="2016-09-02T17:23:00Z">
        <w:r w:rsidR="00915614">
          <w:rPr>
            <w:noProof w:val="0"/>
            <w:sz w:val="24"/>
            <w:szCs w:val="24"/>
          </w:rPr>
          <w:t xml:space="preserve">8 cells with </w:t>
        </w:r>
        <w:proofErr w:type="spellStart"/>
        <w:r w:rsidR="00915614">
          <w:rPr>
            <w:noProof w:val="0"/>
            <w:sz w:val="24"/>
            <w:szCs w:val="24"/>
          </w:rPr>
          <w:t>ipsi</w:t>
        </w:r>
        <w:proofErr w:type="spellEnd"/>
        <w:r w:rsidR="00915614">
          <w:rPr>
            <w:noProof w:val="0"/>
            <w:sz w:val="24"/>
            <w:szCs w:val="24"/>
          </w:rPr>
          <w:t xml:space="preserve"> axons projecting to the abducens, in contrast to the </w:t>
        </w:r>
        <w:proofErr w:type="spellStart"/>
        <w:r w:rsidR="00915614">
          <w:rPr>
            <w:noProof w:val="0"/>
            <w:sz w:val="24"/>
            <w:szCs w:val="24"/>
          </w:rPr>
          <w:t>epor</w:t>
        </w:r>
        <w:proofErr w:type="spellEnd"/>
        <w:r w:rsidR="00915614">
          <w:rPr>
            <w:noProof w:val="0"/>
            <w:sz w:val="24"/>
            <w:szCs w:val="24"/>
          </w:rPr>
          <w:t xml:space="preserve"> data.</w:t>
        </w:r>
      </w:ins>
    </w:p>
    <w:p w14:paraId="63CFD56B" w14:textId="77777777" w:rsidR="00915614" w:rsidRDefault="00BC55AF" w:rsidP="00915614">
      <w:pPr>
        <w:widowControl/>
        <w:spacing w:before="60"/>
        <w:ind w:firstLine="300"/>
        <w:jc w:val="both"/>
        <w:rPr>
          <w:ins w:id="108" w:author="Emre Aksay" w:date="2016-09-02T17:24:00Z"/>
          <w:noProof w:val="0"/>
          <w:sz w:val="24"/>
          <w:szCs w:val="24"/>
        </w:rPr>
        <w:pPrChange w:id="109" w:author="Emre Aksay" w:date="2016-09-02T17:24:00Z">
          <w:pPr>
            <w:widowControl/>
            <w:spacing w:before="60"/>
            <w:ind w:firstLine="300"/>
            <w:jc w:val="both"/>
          </w:pPr>
        </w:pPrChange>
      </w:pPr>
      <w:r>
        <w:rPr>
          <w:noProof w:val="0"/>
          <w:sz w:val="24"/>
          <w:szCs w:val="24"/>
        </w:rPr>
        <w:t>What remains unknown are the presynaptic partners of these cells, and how do they influence the function of the integrator cell, whether and if there are preferred locations on the dendrite from specific cells. More definitive information about connectivity patterns between integrator cells awaits a future experiment with an imaged volume that is large enough to encompass all integrator cells, and a fluorescent calcium indicator that labels a higher percentage of integrator cells.</w:t>
      </w:r>
      <w:ins w:id="110" w:author="Emre Aksay" w:date="2016-09-02T17:23:00Z">
        <w:r w:rsidR="00915614">
          <w:rPr>
            <w:noProof w:val="0"/>
            <w:sz w:val="24"/>
            <w:szCs w:val="24"/>
          </w:rPr>
          <w:t xml:space="preserve">[paragraph should be more positive : first </w:t>
        </w:r>
        <w:proofErr w:type="spellStart"/>
        <w:r w:rsidR="00915614">
          <w:rPr>
            <w:noProof w:val="0"/>
            <w:sz w:val="24"/>
            <w:szCs w:val="24"/>
          </w:rPr>
          <w:t>ultrastuctural</w:t>
        </w:r>
        <w:proofErr w:type="spellEnd"/>
        <w:r w:rsidR="00915614">
          <w:rPr>
            <w:noProof w:val="0"/>
            <w:sz w:val="24"/>
            <w:szCs w:val="24"/>
          </w:rPr>
          <w:t xml:space="preserve"> analysis of bona-fide integ</w:t>
        </w:r>
      </w:ins>
      <w:ins w:id="111" w:author="Emre Aksay" w:date="2016-09-02T17:24:00Z">
        <w:r w:rsidR="00915614">
          <w:rPr>
            <w:noProof w:val="0"/>
            <w:sz w:val="24"/>
            <w:szCs w:val="24"/>
          </w:rPr>
          <w:t>rator neurons! Strong evidence of synaptic interactions! Now onto precise patterning and connectome!</w:t>
        </w:r>
      </w:ins>
    </w:p>
    <w:p w14:paraId="7D304EC5" w14:textId="77777777" w:rsidR="00915614" w:rsidRDefault="00915614" w:rsidP="00915614">
      <w:pPr>
        <w:widowControl/>
        <w:spacing w:before="60"/>
        <w:ind w:firstLine="300"/>
        <w:jc w:val="both"/>
        <w:rPr>
          <w:ins w:id="112" w:author="Emre Aksay" w:date="2016-09-02T17:24:00Z"/>
          <w:noProof w:val="0"/>
          <w:sz w:val="24"/>
          <w:szCs w:val="24"/>
        </w:rPr>
        <w:pPrChange w:id="113" w:author="Emre Aksay" w:date="2016-09-02T17:24:00Z">
          <w:pPr>
            <w:widowControl/>
            <w:spacing w:before="60"/>
            <w:ind w:firstLine="300"/>
            <w:jc w:val="both"/>
          </w:pPr>
        </w:pPrChange>
      </w:pPr>
    </w:p>
    <w:p w14:paraId="08F373DD" w14:textId="373B68CD" w:rsidR="00BB3449" w:rsidRDefault="00BC55AF" w:rsidP="00915614">
      <w:pPr>
        <w:widowControl/>
        <w:spacing w:before="60"/>
        <w:ind w:firstLine="300"/>
        <w:jc w:val="both"/>
        <w:rPr>
          <w:noProof w:val="0"/>
          <w:sz w:val="24"/>
          <w:szCs w:val="24"/>
        </w:rPr>
        <w:pPrChange w:id="114" w:author="Emre Aksay" w:date="2016-09-02T17:24:00Z">
          <w:pPr>
            <w:widowControl/>
            <w:spacing w:before="60"/>
            <w:ind w:firstLine="300"/>
            <w:jc w:val="both"/>
          </w:pPr>
        </w:pPrChange>
      </w:pPr>
      <w:bookmarkStart w:id="115" w:name="_GoBack"/>
      <w:bookmarkEnd w:id="115"/>
      <w:r>
        <w:rPr>
          <w:noProof w:val="0"/>
          <w:sz w:val="24"/>
          <w:szCs w:val="24"/>
        </w:rPr>
        <w:t xml:space="preserve"> </w:t>
      </w:r>
    </w:p>
    <w:p w14:paraId="7EB08906" w14:textId="77777777" w:rsidR="00BB3449" w:rsidRDefault="00BC55AF">
      <w:pPr>
        <w:pStyle w:val="Heading2"/>
        <w:widowControl/>
        <w:rPr>
          <w:noProof w:val="0"/>
        </w:rPr>
      </w:pPr>
      <w:proofErr w:type="gramStart"/>
      <w:r>
        <w:rPr>
          <w:noProof w:val="0"/>
        </w:rPr>
        <w:t>4  Experimental</w:t>
      </w:r>
      <w:proofErr w:type="gramEnd"/>
      <w:r>
        <w:rPr>
          <w:noProof w:val="0"/>
        </w:rPr>
        <w:t xml:space="preserve"> procedures</w:t>
      </w:r>
    </w:p>
    <w:p w14:paraId="55859DAB" w14:textId="77777777" w:rsidR="00BB3449" w:rsidRDefault="00BC55AF">
      <w:pPr>
        <w:widowControl/>
        <w:spacing w:before="60"/>
        <w:jc w:val="both"/>
        <w:rPr>
          <w:noProof w:val="0"/>
          <w:sz w:val="24"/>
          <w:szCs w:val="24"/>
        </w:rPr>
      </w:pPr>
      <w:proofErr w:type="spellStart"/>
      <w:r>
        <w:rPr>
          <w:noProof w:val="0"/>
          <w:sz w:val="24"/>
          <w:szCs w:val="24"/>
        </w:rPr>
        <w:t>Ligh</w:t>
      </w:r>
      <w:proofErr w:type="spellEnd"/>
      <w:r>
        <w:rPr>
          <w:noProof w:val="0"/>
          <w:sz w:val="24"/>
          <w:szCs w:val="24"/>
        </w:rPr>
        <w:t xml:space="preserve"> and electron microscopic imaging</w:t>
      </w:r>
    </w:p>
    <w:p w14:paraId="01FE97F2" w14:textId="77777777" w:rsidR="00BB3449" w:rsidRDefault="00BC55AF">
      <w:pPr>
        <w:widowControl/>
        <w:spacing w:before="60"/>
        <w:ind w:firstLine="300"/>
        <w:jc w:val="both"/>
        <w:rPr>
          <w:noProof w:val="0"/>
          <w:sz w:val="24"/>
          <w:szCs w:val="24"/>
        </w:rPr>
      </w:pPr>
      <w:r>
        <w:rPr>
          <w:noProof w:val="0"/>
          <w:sz w:val="24"/>
          <w:szCs w:val="24"/>
        </w:rPr>
        <w:t xml:space="preserve">Anesthetized </w:t>
      </w:r>
      <w:r>
        <w:rPr>
          <w:i/>
          <w:iCs/>
          <w:noProof w:val="0"/>
          <w:sz w:val="24"/>
          <w:szCs w:val="24"/>
        </w:rPr>
        <w:t>nacre</w:t>
      </w:r>
      <w:r>
        <w:rPr>
          <w:noProof w:val="0"/>
          <w:sz w:val="24"/>
          <w:szCs w:val="24"/>
        </w:rPr>
        <w:t xml:space="preserve"> mutant zebrafish larvae was imaged with calcium sensitive dye Oregon Green 488 BAPTA-1 AM. The animal was immobilized in low melting agar and was positioned to view a monitor with light gratings. The hindbrain of the animal was imaged at 790 nm at predefined plane at (0.98 Hz). Following functional imaging, the animal was then imaged on the same setup for anatomical imaging. </w:t>
      </w:r>
      <w:proofErr w:type="gramStart"/>
      <w:r>
        <w:rPr>
          <w:noProof w:val="0"/>
          <w:sz w:val="24"/>
          <w:szCs w:val="24"/>
        </w:rPr>
        <w:t>over</w:t>
      </w:r>
      <w:proofErr w:type="gramEnd"/>
      <w:r>
        <w:rPr>
          <w:noProof w:val="0"/>
          <w:sz w:val="24"/>
          <w:szCs w:val="24"/>
        </w:rPr>
        <w:t xml:space="preserve"> the hindbrain was important for good ultrastructure preservation and for even staining of the tissue. The animal was immersed in an aldehyde based fixative in 0.1M </w:t>
      </w:r>
      <w:proofErr w:type="spellStart"/>
      <w:r>
        <w:rPr>
          <w:noProof w:val="0"/>
          <w:sz w:val="24"/>
          <w:szCs w:val="24"/>
        </w:rPr>
        <w:t>cacodylate</w:t>
      </w:r>
      <w:proofErr w:type="spellEnd"/>
      <w:r>
        <w:rPr>
          <w:noProof w:val="0"/>
          <w:sz w:val="24"/>
          <w:szCs w:val="24"/>
        </w:rPr>
        <w:t xml:space="preserve"> buffer for 24 hrs. Then it was thoroughly washed in 0.1M </w:t>
      </w:r>
      <w:proofErr w:type="spellStart"/>
      <w:r>
        <w:rPr>
          <w:noProof w:val="0"/>
          <w:sz w:val="24"/>
          <w:szCs w:val="24"/>
        </w:rPr>
        <w:t>cacodylate</w:t>
      </w:r>
      <w:proofErr w:type="spellEnd"/>
      <w:r>
        <w:rPr>
          <w:noProof w:val="0"/>
          <w:sz w:val="24"/>
          <w:szCs w:val="24"/>
        </w:rPr>
        <w:t xml:space="preserve"> buffer before staining. </w:t>
      </w:r>
      <w:r>
        <w:rPr>
          <w:noProof w:val="0"/>
          <w:sz w:val="24"/>
          <w:szCs w:val="24"/>
        </w:rPr>
        <w:lastRenderedPageBreak/>
        <w:t>The tissue was stained using a conventional ROTO procedure (Tapia</w:t>
      </w:r>
      <w:proofErr w:type="gramStart"/>
      <w:r>
        <w:rPr>
          <w:noProof w:val="0"/>
          <w:sz w:val="24"/>
          <w:szCs w:val="24"/>
        </w:rPr>
        <w:t>:2012hs</w:t>
      </w:r>
      <w:proofErr w:type="gramEnd"/>
      <w:r>
        <w:rPr>
          <w:noProof w:val="0"/>
          <w:sz w:val="24"/>
          <w:szCs w:val="24"/>
        </w:rPr>
        <w:t xml:space="preserve">). Following staining, the tissue was infiltrated with an LX-112 based resin. Serial sections from the above animal were collected approximately from the level of the </w:t>
      </w:r>
      <w:proofErr w:type="spellStart"/>
      <w:r>
        <w:rPr>
          <w:noProof w:val="0"/>
          <w:sz w:val="24"/>
          <w:szCs w:val="24"/>
        </w:rPr>
        <w:t>Mauthner</w:t>
      </w:r>
      <w:proofErr w:type="spellEnd"/>
      <w:r>
        <w:rPr>
          <w:noProof w:val="0"/>
          <w:sz w:val="24"/>
          <w:szCs w:val="24"/>
        </w:rPr>
        <w:t xml:space="preserve"> cell at a thickness of 45 nm. The serial sections were collected using the automatic tape-collecting </w:t>
      </w:r>
      <w:proofErr w:type="spellStart"/>
      <w:r>
        <w:rPr>
          <w:noProof w:val="0"/>
          <w:sz w:val="24"/>
          <w:szCs w:val="24"/>
        </w:rPr>
        <w:t>ultramicrotome</w:t>
      </w:r>
      <w:proofErr w:type="spellEnd"/>
      <w:r>
        <w:rPr>
          <w:noProof w:val="0"/>
          <w:sz w:val="24"/>
          <w:szCs w:val="24"/>
        </w:rPr>
        <w:t xml:space="preserve"> (ATUM) (</w:t>
      </w:r>
      <w:proofErr w:type="spellStart"/>
      <w:r>
        <w:rPr>
          <w:noProof w:val="0"/>
          <w:sz w:val="24"/>
          <w:szCs w:val="24"/>
        </w:rPr>
        <w:t>hayworth</w:t>
      </w:r>
      <w:proofErr w:type="spellEnd"/>
      <w:r>
        <w:rPr>
          <w:noProof w:val="0"/>
          <w:sz w:val="24"/>
          <w:szCs w:val="24"/>
        </w:rPr>
        <w:t>\s\</w:t>
      </w:r>
      <w:proofErr w:type="gramStart"/>
      <w:r>
        <w:rPr>
          <w:noProof w:val="0"/>
          <w:sz w:val="24"/>
          <w:szCs w:val="24"/>
        </w:rPr>
        <w:t>do5(</w:t>
      </w:r>
      <w:proofErr w:type="gramEnd"/>
      <w:r>
        <w:rPr>
          <w:noProof w:val="0"/>
          <w:sz w:val="16"/>
          <w:szCs w:val="16"/>
        </w:rPr>
        <w:t>i</w:t>
      </w:r>
      <w:r>
        <w:rPr>
          <w:noProof w:val="0"/>
          <w:sz w:val="24"/>
          <w:szCs w:val="24"/>
        </w:rPr>
        <w:t>)</w:t>
      </w:r>
      <w:proofErr w:type="spellStart"/>
      <w:r>
        <w:rPr>
          <w:noProof w:val="0"/>
          <w:sz w:val="24"/>
          <w:szCs w:val="24"/>
        </w:rPr>
        <w:t>maging</w:t>
      </w:r>
      <w:proofErr w:type="spellEnd"/>
      <w:r>
        <w:rPr>
          <w:noProof w:val="0"/>
          <w:sz w:val="24"/>
          <w:szCs w:val="24"/>
        </w:rPr>
        <w:t>\s\do5(</w:t>
      </w:r>
      <w:r>
        <w:rPr>
          <w:noProof w:val="0"/>
          <w:sz w:val="16"/>
          <w:szCs w:val="16"/>
        </w:rPr>
        <w:t>2</w:t>
      </w:r>
      <w:r>
        <w:rPr>
          <w:noProof w:val="0"/>
          <w:sz w:val="24"/>
          <w:szCs w:val="24"/>
        </w:rPr>
        <w:t>)014; Kasthuri:2015kb). Each wafer was imaged in a Zeiss Sigma field emitting scanning electron microscope in the backscattered electron mode using a custom software interface to collected the images (</w:t>
      </w:r>
      <w:proofErr w:type="spellStart"/>
      <w:r>
        <w:rPr>
          <w:noProof w:val="0"/>
          <w:sz w:val="24"/>
          <w:szCs w:val="24"/>
        </w:rPr>
        <w:t>hayworth</w:t>
      </w:r>
      <w:proofErr w:type="spellEnd"/>
      <w:r>
        <w:rPr>
          <w:noProof w:val="0"/>
          <w:sz w:val="24"/>
          <w:szCs w:val="24"/>
        </w:rPr>
        <w:t>\s\do5(</w:t>
      </w:r>
      <w:r>
        <w:rPr>
          <w:noProof w:val="0"/>
          <w:sz w:val="16"/>
          <w:szCs w:val="16"/>
        </w:rPr>
        <w:t>i</w:t>
      </w:r>
      <w:r>
        <w:rPr>
          <w:noProof w:val="0"/>
          <w:sz w:val="24"/>
          <w:szCs w:val="24"/>
        </w:rPr>
        <w:t>)</w:t>
      </w:r>
      <w:proofErr w:type="spellStart"/>
      <w:r>
        <w:rPr>
          <w:noProof w:val="0"/>
          <w:sz w:val="24"/>
          <w:szCs w:val="24"/>
        </w:rPr>
        <w:t>maging</w:t>
      </w:r>
      <w:proofErr w:type="spellEnd"/>
      <w:r>
        <w:rPr>
          <w:noProof w:val="0"/>
          <w:sz w:val="24"/>
          <w:szCs w:val="24"/>
        </w:rPr>
        <w:t>\s\do5(</w:t>
      </w:r>
      <w:r>
        <w:rPr>
          <w:noProof w:val="0"/>
          <w:sz w:val="16"/>
          <w:szCs w:val="16"/>
        </w:rPr>
        <w:t>2</w:t>
      </w:r>
      <w:r>
        <w:rPr>
          <w:noProof w:val="0"/>
          <w:sz w:val="24"/>
          <w:szCs w:val="24"/>
        </w:rPr>
        <w:t xml:space="preserve">)014). The imaged volume </w:t>
      </w:r>
      <w:proofErr w:type="gramStart"/>
      <w:r>
        <w:rPr>
          <w:noProof w:val="0"/>
          <w:sz w:val="24"/>
          <w:szCs w:val="24"/>
        </w:rPr>
        <w:t xml:space="preserve">was </w:t>
      </w:r>
      <w:proofErr w:type="gramEnd"/>
      <w:r>
        <w:rPr>
          <w:noProof w:val="0"/>
          <w:sz w:val="24"/>
          <w:szCs w:val="24"/>
        </w:rPr>
        <w:fldChar w:fldCharType="begin"/>
      </w:r>
      <w:r>
        <w:rPr>
          <w:noProof w:val="0"/>
          <w:sz w:val="24"/>
          <w:szCs w:val="24"/>
        </w:rPr>
        <w:instrText xml:space="preserve"> EQ 220</w:instrText>
      </w:r>
      <w:r>
        <w:rPr>
          <w:rFonts w:ascii="Symbol" w:hAnsi="Symbol" w:cs="Symbol"/>
          <w:noProof w:val="0"/>
          <w:sz w:val="24"/>
          <w:szCs w:val="24"/>
        </w:rPr>
        <w:instrText>ґ</w:instrText>
      </w:r>
      <w:r>
        <w:rPr>
          <w:noProof w:val="0"/>
          <w:sz w:val="24"/>
          <w:szCs w:val="24"/>
        </w:rPr>
        <w:instrText>112</w:instrText>
      </w:r>
      <w:r>
        <w:rPr>
          <w:rFonts w:ascii="Symbol" w:hAnsi="Symbol" w:cs="Symbol"/>
          <w:noProof w:val="0"/>
          <w:sz w:val="24"/>
          <w:szCs w:val="24"/>
        </w:rPr>
        <w:instrText>ґ</w:instrText>
      </w:r>
      <w:r>
        <w:rPr>
          <w:noProof w:val="0"/>
          <w:sz w:val="24"/>
          <w:szCs w:val="24"/>
        </w:rPr>
        <w:instrText>57</w:instrText>
      </w:r>
      <w:r>
        <w:rPr>
          <w:noProof w:val="0"/>
          <w:sz w:val="6"/>
          <w:szCs w:val="6"/>
        </w:rPr>
        <w:instrText xml:space="preserve"> </w:instrText>
      </w:r>
      <w:r>
        <w:rPr>
          <w:rFonts w:ascii="Symbol" w:hAnsi="Symbol" w:cs="Symbol"/>
          <w:noProof w:val="0"/>
          <w:sz w:val="24"/>
          <w:szCs w:val="24"/>
        </w:rPr>
        <w:instrText>m</w:instrText>
      </w:r>
      <w:r>
        <w:rPr>
          <w:i/>
          <w:iCs/>
          <w:noProof w:val="0"/>
          <w:sz w:val="24"/>
          <w:szCs w:val="24"/>
        </w:rPr>
        <w:instrText>m</w:instrText>
      </w:r>
      <w:r>
        <w:rPr>
          <w:noProof w:val="0"/>
          <w:sz w:val="24"/>
          <w:szCs w:val="24"/>
        </w:rPr>
        <w:instrText>\s\up5(</w:instrText>
      </w:r>
      <w:r>
        <w:rPr>
          <w:noProof w:val="0"/>
          <w:sz w:val="16"/>
          <w:szCs w:val="16"/>
        </w:rPr>
        <w:instrText>3</w:instrText>
      </w:r>
      <w:r>
        <w:rPr>
          <w:noProof w:val="0"/>
          <w:sz w:val="24"/>
          <w:szCs w:val="24"/>
        </w:rPr>
        <w:instrText>)</w:instrText>
      </w:r>
      <w:r>
        <w:rPr>
          <w:noProof w:val="0"/>
          <w:sz w:val="24"/>
          <w:szCs w:val="24"/>
        </w:rPr>
        <w:fldChar w:fldCharType="end"/>
      </w:r>
      <w:r>
        <w:rPr>
          <w:noProof w:val="0"/>
          <w:sz w:val="24"/>
          <w:szCs w:val="24"/>
        </w:rPr>
        <w:t>. The images were montaged and aligned using the TrakEM2 plugin in FIJI/ImageJ (Cardona</w:t>
      </w:r>
      <w:proofErr w:type="gramStart"/>
      <w:r>
        <w:rPr>
          <w:noProof w:val="0"/>
          <w:sz w:val="24"/>
          <w:szCs w:val="24"/>
        </w:rPr>
        <w:t>:2012kf</w:t>
      </w:r>
      <w:proofErr w:type="gramEnd"/>
      <w:r>
        <w:rPr>
          <w:noProof w:val="0"/>
          <w:sz w:val="24"/>
          <w:szCs w:val="24"/>
        </w:rPr>
        <w:t xml:space="preserve">). </w:t>
      </w:r>
    </w:p>
    <w:p w14:paraId="1F17C4D5" w14:textId="77777777" w:rsidR="00BB3449" w:rsidRDefault="00BC55AF">
      <w:pPr>
        <w:widowControl/>
        <w:spacing w:before="60"/>
        <w:ind w:firstLine="300"/>
        <w:jc w:val="both"/>
        <w:rPr>
          <w:noProof w:val="0"/>
          <w:sz w:val="24"/>
          <w:szCs w:val="24"/>
        </w:rPr>
      </w:pPr>
      <w:r>
        <w:rPr>
          <w:noProof w:val="0"/>
          <w:sz w:val="24"/>
          <w:szCs w:val="24"/>
        </w:rPr>
        <w:t>Registration of light microscope and electron microscope volumes</w:t>
      </w:r>
    </w:p>
    <w:p w14:paraId="6DE6CF68" w14:textId="77777777" w:rsidR="00BB3449" w:rsidRDefault="00BC55AF">
      <w:pPr>
        <w:widowControl/>
        <w:spacing w:before="60"/>
        <w:ind w:firstLine="300"/>
        <w:jc w:val="both"/>
        <w:rPr>
          <w:noProof w:val="0"/>
          <w:sz w:val="24"/>
          <w:szCs w:val="24"/>
        </w:rPr>
      </w:pPr>
      <w:r>
        <w:rPr>
          <w:noProof w:val="0"/>
          <w:sz w:val="24"/>
          <w:szCs w:val="24"/>
        </w:rPr>
        <w:t xml:space="preserve">We performed the functional light microscopy at pre-defined planes </w:t>
      </w:r>
      <w:r>
        <w:rPr>
          <w:rFonts w:ascii="Symbol" w:hAnsi="Symbol" w:cs="Symbol"/>
          <w:noProof w:val="0"/>
          <w:sz w:val="24"/>
          <w:szCs w:val="24"/>
        </w:rPr>
        <w:t></w:t>
      </w:r>
      <w:r>
        <w:rPr>
          <w:noProof w:val="0"/>
          <w:sz w:val="24"/>
          <w:szCs w:val="24"/>
        </w:rPr>
        <w:t>8</w:t>
      </w:r>
      <w:r>
        <w:rPr>
          <w:rFonts w:ascii="Symbol" w:hAnsi="Symbol" w:cs="Symbol"/>
          <w:noProof w:val="0"/>
          <w:sz w:val="24"/>
          <w:szCs w:val="24"/>
        </w:rPr>
        <w:t></w:t>
      </w:r>
      <w:r>
        <w:rPr>
          <w:i/>
          <w:iCs/>
          <w:noProof w:val="0"/>
          <w:sz w:val="24"/>
          <w:szCs w:val="24"/>
        </w:rPr>
        <w:t>m</w:t>
      </w:r>
      <w:r>
        <w:rPr>
          <w:noProof w:val="0"/>
          <w:sz w:val="24"/>
          <w:szCs w:val="24"/>
        </w:rPr>
        <w:t xml:space="preserve"> apart, </w:t>
      </w:r>
      <w:proofErr w:type="spellStart"/>
      <w:r>
        <w:rPr>
          <w:noProof w:val="0"/>
          <w:sz w:val="24"/>
          <w:szCs w:val="24"/>
        </w:rPr>
        <w:t>begining</w:t>
      </w:r>
      <w:proofErr w:type="spellEnd"/>
      <w:r>
        <w:rPr>
          <w:noProof w:val="0"/>
          <w:sz w:val="24"/>
          <w:szCs w:val="24"/>
        </w:rPr>
        <w:t xml:space="preserve"> close to and the </w:t>
      </w:r>
      <w:proofErr w:type="spellStart"/>
      <w:r>
        <w:rPr>
          <w:noProof w:val="0"/>
          <w:sz w:val="24"/>
          <w:szCs w:val="24"/>
        </w:rPr>
        <w:t>Mauthner</w:t>
      </w:r>
      <w:proofErr w:type="spellEnd"/>
      <w:r>
        <w:rPr>
          <w:noProof w:val="0"/>
          <w:sz w:val="24"/>
          <w:szCs w:val="24"/>
        </w:rPr>
        <w:t xml:space="preserve"> cell, unilaterally. Following the functional imaging, the animal was re-imaged at higher axial resolution of 1</w:t>
      </w:r>
      <w:r>
        <w:rPr>
          <w:rFonts w:ascii="Symbol" w:hAnsi="Symbol" w:cs="Symbol"/>
          <w:noProof w:val="0"/>
          <w:sz w:val="24"/>
          <w:szCs w:val="24"/>
        </w:rPr>
        <w:t></w:t>
      </w:r>
      <w:r>
        <w:rPr>
          <w:i/>
          <w:iCs/>
          <w:noProof w:val="0"/>
          <w:sz w:val="24"/>
          <w:szCs w:val="24"/>
        </w:rPr>
        <w:t>m</w:t>
      </w:r>
      <w:r>
        <w:rPr>
          <w:noProof w:val="0"/>
          <w:sz w:val="24"/>
          <w:szCs w:val="24"/>
        </w:rPr>
        <w:t xml:space="preserve"> between optical planes. This imaging makes it easier to observe anatomical landmarks like blood vessels and location of cell bodies, this volume was termed the light microscopy (LM) volume. These landmarks served at fiducial marks to register the EM and LM volume using the TrakEM2 plugin in Fiji (Cardona</w:t>
      </w:r>
      <w:proofErr w:type="gramStart"/>
      <w:r>
        <w:rPr>
          <w:noProof w:val="0"/>
          <w:sz w:val="24"/>
          <w:szCs w:val="24"/>
        </w:rPr>
        <w:t>:2012kf</w:t>
      </w:r>
      <w:proofErr w:type="gramEnd"/>
      <w:r>
        <w:rPr>
          <w:noProof w:val="0"/>
          <w:sz w:val="24"/>
          <w:szCs w:val="24"/>
        </w:rPr>
        <w:t>). This let us extract the locations of cells whose firing had high degree of correlation to eye-position, and had the firing characteristic of neural integrator cells, similar to (Miri</w:t>
      </w:r>
      <w:proofErr w:type="gramStart"/>
      <w:r>
        <w:rPr>
          <w:noProof w:val="0"/>
          <w:sz w:val="24"/>
          <w:szCs w:val="24"/>
        </w:rPr>
        <w:t>:2011ft</w:t>
      </w:r>
      <w:proofErr w:type="gramEnd"/>
      <w:r>
        <w:rPr>
          <w:noProof w:val="0"/>
          <w:sz w:val="24"/>
          <w:szCs w:val="24"/>
        </w:rPr>
        <w:t xml:space="preserve">; Miri:2011ib; Daie:2015fd). </w:t>
      </w:r>
    </w:p>
    <w:p w14:paraId="4AAFCA2F" w14:textId="77777777" w:rsidR="00BB3449" w:rsidRDefault="00BC55AF">
      <w:pPr>
        <w:widowControl/>
        <w:spacing w:before="60"/>
        <w:ind w:firstLine="300"/>
        <w:jc w:val="both"/>
        <w:rPr>
          <w:noProof w:val="0"/>
          <w:sz w:val="24"/>
          <w:szCs w:val="24"/>
        </w:rPr>
      </w:pPr>
      <w:r>
        <w:rPr>
          <w:noProof w:val="0"/>
          <w:sz w:val="24"/>
          <w:szCs w:val="24"/>
        </w:rPr>
        <w:t>Each section was imaged at a lateral resolution of 5nm/pixel in a region of interest that roughly corresponded with area imaged on the light microscopic. The EM volume we imaged contained 15791 image tiles (8000</w:t>
      </w:r>
      <w:r>
        <w:rPr>
          <w:rFonts w:ascii="Symbol" w:hAnsi="Symbol" w:cs="Symbol"/>
          <w:noProof w:val="0"/>
          <w:sz w:val="24"/>
          <w:szCs w:val="24"/>
        </w:rPr>
        <w:t></w:t>
      </w:r>
      <w:r>
        <w:rPr>
          <w:noProof w:val="0"/>
          <w:sz w:val="24"/>
          <w:szCs w:val="24"/>
        </w:rPr>
        <w:t xml:space="preserve">8000 pixels each) or </w:t>
      </w:r>
      <w:r>
        <w:rPr>
          <w:noProof w:val="0"/>
          <w:sz w:val="24"/>
          <w:szCs w:val="24"/>
        </w:rPr>
        <w:fldChar w:fldCharType="begin"/>
      </w:r>
      <w:r>
        <w:rPr>
          <w:noProof w:val="0"/>
          <w:sz w:val="24"/>
          <w:szCs w:val="24"/>
        </w:rPr>
        <w:instrText xml:space="preserve"> EQ </w:instrText>
      </w:r>
      <w:r>
        <w:rPr>
          <w:rFonts w:ascii="Symbol" w:hAnsi="Symbol" w:cs="Symbol"/>
          <w:noProof w:val="0"/>
          <w:sz w:val="24"/>
          <w:szCs w:val="24"/>
        </w:rPr>
        <w:instrText>~</w:instrText>
      </w:r>
      <w:r>
        <w:rPr>
          <w:noProof w:val="0"/>
          <w:sz w:val="24"/>
          <w:szCs w:val="24"/>
        </w:rPr>
        <w:instrText>10\s\up5(</w:instrText>
      </w:r>
      <w:r>
        <w:rPr>
          <w:noProof w:val="0"/>
          <w:sz w:val="16"/>
          <w:szCs w:val="16"/>
        </w:rPr>
        <w:instrText>11</w:instrText>
      </w:r>
      <w:r>
        <w:rPr>
          <w:noProof w:val="0"/>
          <w:sz w:val="24"/>
          <w:szCs w:val="24"/>
        </w:rPr>
        <w:instrText>)</w:instrText>
      </w:r>
      <w:r>
        <w:rPr>
          <w:noProof w:val="0"/>
          <w:sz w:val="24"/>
          <w:szCs w:val="24"/>
        </w:rPr>
        <w:fldChar w:fldCharType="end"/>
      </w:r>
      <w:r>
        <w:rPr>
          <w:noProof w:val="0"/>
          <w:sz w:val="24"/>
          <w:szCs w:val="24"/>
        </w:rPr>
        <w:t xml:space="preserve"> pixels (Fig. 1B). These images were registered using the TrakEM2 plugin in Fiji (Cardona</w:t>
      </w:r>
      <w:proofErr w:type="gramStart"/>
      <w:r>
        <w:rPr>
          <w:noProof w:val="0"/>
          <w:sz w:val="24"/>
          <w:szCs w:val="24"/>
        </w:rPr>
        <w:t>:2012kf</w:t>
      </w:r>
      <w:proofErr w:type="gramEnd"/>
      <w:r>
        <w:rPr>
          <w:noProof w:val="0"/>
          <w:sz w:val="24"/>
          <w:szCs w:val="24"/>
        </w:rPr>
        <w:t>). Briefly, individual images were first montaged using affine transforms followed by elastic transforms. Following this they were aligned in the z dimension, using first, affine and followed by elastic transforms.</w:t>
      </w:r>
    </w:p>
    <w:p w14:paraId="54EC3B39" w14:textId="77777777" w:rsidR="00BB3449" w:rsidRDefault="00BC55AF">
      <w:pPr>
        <w:widowControl/>
        <w:spacing w:before="60"/>
        <w:ind w:firstLine="300"/>
        <w:jc w:val="both"/>
        <w:rPr>
          <w:noProof w:val="0"/>
          <w:sz w:val="24"/>
          <w:szCs w:val="24"/>
        </w:rPr>
      </w:pPr>
      <w:r>
        <w:rPr>
          <w:noProof w:val="0"/>
          <w:sz w:val="24"/>
          <w:szCs w:val="24"/>
        </w:rPr>
        <w:t>Reconstructions</w:t>
      </w:r>
    </w:p>
    <w:p w14:paraId="05A8E4DC" w14:textId="77777777" w:rsidR="00BB3449" w:rsidRDefault="00BC55AF">
      <w:pPr>
        <w:widowControl/>
        <w:spacing w:before="60"/>
        <w:ind w:firstLine="300"/>
        <w:jc w:val="both"/>
        <w:rPr>
          <w:noProof w:val="0"/>
          <w:sz w:val="24"/>
          <w:szCs w:val="24"/>
        </w:rPr>
      </w:pPr>
      <w:r>
        <w:rPr>
          <w:noProof w:val="0"/>
          <w:sz w:val="24"/>
          <w:szCs w:val="24"/>
        </w:rPr>
        <w:t xml:space="preserve">The reconstruction of the cells was performed using the TrakEM2 plugin in Fiji/ImageJ. For the comparison of EM traces with LM traces, the LM traces were traced using the Simple </w:t>
      </w:r>
      <w:r>
        <w:rPr>
          <w:noProof w:val="0"/>
          <w:sz w:val="24"/>
          <w:szCs w:val="24"/>
        </w:rPr>
        <w:lastRenderedPageBreak/>
        <w:t>Neurite Tracer (Longair</w:t>
      </w:r>
      <w:proofErr w:type="gramStart"/>
      <w:r>
        <w:rPr>
          <w:noProof w:val="0"/>
          <w:sz w:val="24"/>
          <w:szCs w:val="24"/>
        </w:rPr>
        <w:t>:2011hr</w:t>
      </w:r>
      <w:proofErr w:type="gramEnd"/>
      <w:r>
        <w:rPr>
          <w:noProof w:val="0"/>
          <w:sz w:val="24"/>
          <w:szCs w:val="24"/>
        </w:rPr>
        <w:t>) plugin in Fiji, and exported as a *.</w:t>
      </w:r>
      <w:proofErr w:type="spellStart"/>
      <w:r>
        <w:rPr>
          <w:noProof w:val="0"/>
          <w:sz w:val="24"/>
          <w:szCs w:val="24"/>
        </w:rPr>
        <w:t>swc</w:t>
      </w:r>
      <w:proofErr w:type="spellEnd"/>
      <w:r>
        <w:rPr>
          <w:noProof w:val="0"/>
          <w:sz w:val="24"/>
          <w:szCs w:val="24"/>
        </w:rPr>
        <w:t xml:space="preserve"> file. </w:t>
      </w:r>
    </w:p>
    <w:p w14:paraId="3B6075A8" w14:textId="77777777" w:rsidR="00BB3449" w:rsidRDefault="00BC55AF">
      <w:pPr>
        <w:widowControl/>
        <w:spacing w:before="60"/>
        <w:ind w:firstLine="300"/>
        <w:jc w:val="both"/>
        <w:rPr>
          <w:noProof w:val="0"/>
          <w:sz w:val="24"/>
          <w:szCs w:val="24"/>
        </w:rPr>
      </w:pPr>
      <w:r>
        <w:rPr>
          <w:noProof w:val="0"/>
          <w:sz w:val="24"/>
          <w:szCs w:val="24"/>
        </w:rPr>
        <w:t>Analysis</w:t>
      </w:r>
    </w:p>
    <w:p w14:paraId="7E8E8E89" w14:textId="77777777" w:rsidR="00BB3449" w:rsidRDefault="00BC55AF">
      <w:pPr>
        <w:widowControl/>
        <w:spacing w:before="60"/>
        <w:ind w:firstLine="300"/>
        <w:jc w:val="both"/>
        <w:rPr>
          <w:noProof w:val="0"/>
          <w:sz w:val="24"/>
          <w:szCs w:val="24"/>
        </w:rPr>
      </w:pPr>
      <w:r>
        <w:rPr>
          <w:noProof w:val="0"/>
          <w:sz w:val="24"/>
          <w:szCs w:val="24"/>
        </w:rPr>
        <w:t xml:space="preserve">All analysis was performed on </w:t>
      </w:r>
      <w:proofErr w:type="spellStart"/>
      <w:r>
        <w:rPr>
          <w:noProof w:val="0"/>
          <w:sz w:val="24"/>
          <w:szCs w:val="24"/>
        </w:rPr>
        <w:t>Matlab</w:t>
      </w:r>
      <w:proofErr w:type="spellEnd"/>
      <w:r>
        <w:rPr>
          <w:noProof w:val="0"/>
          <w:sz w:val="24"/>
          <w:szCs w:val="24"/>
        </w:rPr>
        <w:t xml:space="preserve"> using custom scripts. </w:t>
      </w:r>
    </w:p>
    <w:p w14:paraId="3DFF1C2D" w14:textId="77777777" w:rsidR="00BB3449" w:rsidRDefault="00BC55AF">
      <w:pPr>
        <w:pStyle w:val="Heading2"/>
        <w:widowControl/>
        <w:rPr>
          <w:noProof w:val="0"/>
        </w:rPr>
      </w:pPr>
      <w:proofErr w:type="gramStart"/>
      <w:r>
        <w:rPr>
          <w:noProof w:val="0"/>
        </w:rPr>
        <w:t>5  Author</w:t>
      </w:r>
      <w:proofErr w:type="gramEnd"/>
      <w:r>
        <w:rPr>
          <w:noProof w:val="0"/>
        </w:rPr>
        <w:t xml:space="preserve"> contributions</w:t>
      </w:r>
    </w:p>
    <w:p w14:paraId="7EE8AE4E" w14:textId="77777777" w:rsidR="00BB3449" w:rsidRDefault="00BC55AF">
      <w:pPr>
        <w:widowControl/>
        <w:spacing w:before="60"/>
        <w:jc w:val="both"/>
        <w:rPr>
          <w:noProof w:val="0"/>
          <w:sz w:val="24"/>
          <w:szCs w:val="24"/>
        </w:rPr>
      </w:pPr>
      <w:r>
        <w:rPr>
          <w:noProof w:val="0"/>
          <w:sz w:val="24"/>
          <w:szCs w:val="24"/>
        </w:rPr>
        <w:t xml:space="preserve">Conceptualization, Methodology, and Writing: A.V, E. A., and H.S.S. Formal Analysis: A.V. and H.S.S. Data Curation: A.V. Visualization: A.V. Investigation: K.D performed two-photon calcium imaging. A.V. acquired serial section EM images with assistance from J.W.L., and assembled the resulting image stack. K.D, A.R. registered the calcium images with the EM images. A.V. and E. A. reconstructed neurons with help from Ashleigh Showler and A.R. Supervision and Funding Acquisition: E.A. and H.S.S. </w:t>
      </w:r>
    </w:p>
    <w:p w14:paraId="3F73DCDF" w14:textId="77777777" w:rsidR="00BB3449" w:rsidRDefault="00BC55AF">
      <w:pPr>
        <w:pStyle w:val="Heading2"/>
        <w:widowControl/>
        <w:rPr>
          <w:noProof w:val="0"/>
        </w:rPr>
      </w:pPr>
      <w:proofErr w:type="gramStart"/>
      <w:r>
        <w:rPr>
          <w:noProof w:val="0"/>
        </w:rPr>
        <w:t>6  Acknowledgments</w:t>
      </w:r>
      <w:proofErr w:type="gramEnd"/>
    </w:p>
    <w:p w14:paraId="5AED3EA3" w14:textId="77777777" w:rsidR="00BB3449" w:rsidRDefault="00BC55AF">
      <w:pPr>
        <w:widowControl/>
        <w:spacing w:before="60"/>
        <w:jc w:val="both"/>
        <w:rPr>
          <w:noProof w:val="0"/>
          <w:sz w:val="24"/>
          <w:szCs w:val="24"/>
        </w:rPr>
      </w:pPr>
      <w:r>
        <w:rPr>
          <w:noProof w:val="0"/>
          <w:sz w:val="24"/>
          <w:szCs w:val="24"/>
        </w:rPr>
        <w:t xml:space="preserve">We are grateful to Juan Carlos Tapia, Richard Schalek and Ken Hayworth for assisting us with tissue preparation, the ATUM serial sectioning procedure, and the </w:t>
      </w:r>
      <w:proofErr w:type="spellStart"/>
      <w:r>
        <w:rPr>
          <w:noProof w:val="0"/>
          <w:sz w:val="24"/>
          <w:szCs w:val="24"/>
        </w:rPr>
        <w:t>WaferMapper</w:t>
      </w:r>
      <w:proofErr w:type="spellEnd"/>
      <w:r>
        <w:rPr>
          <w:noProof w:val="0"/>
          <w:sz w:val="24"/>
          <w:szCs w:val="24"/>
        </w:rPr>
        <w:t xml:space="preserve"> software for EM imaging. Stefan </w:t>
      </w:r>
      <w:proofErr w:type="spellStart"/>
      <w:r>
        <w:rPr>
          <w:noProof w:val="0"/>
          <w:sz w:val="24"/>
          <w:szCs w:val="24"/>
        </w:rPr>
        <w:t>Saalfeld</w:t>
      </w:r>
      <w:proofErr w:type="spellEnd"/>
      <w:r>
        <w:rPr>
          <w:noProof w:val="0"/>
          <w:sz w:val="24"/>
          <w:szCs w:val="24"/>
        </w:rPr>
        <w:t xml:space="preserve">, Albert Cardona, and Ignacio </w:t>
      </w:r>
      <w:proofErr w:type="spellStart"/>
      <w:r>
        <w:rPr>
          <w:noProof w:val="0"/>
          <w:sz w:val="24"/>
          <w:szCs w:val="24"/>
        </w:rPr>
        <w:t>Arganda</w:t>
      </w:r>
      <w:proofErr w:type="spellEnd"/>
      <w:r>
        <w:rPr>
          <w:noProof w:val="0"/>
          <w:sz w:val="24"/>
          <w:szCs w:val="24"/>
        </w:rPr>
        <w:t xml:space="preserve">-Carreras answered questions about the TrakEM2 plugin for FIJI/ImageJ. </w:t>
      </w:r>
      <w:proofErr w:type="spellStart"/>
      <w:r>
        <w:rPr>
          <w:noProof w:val="0"/>
          <w:sz w:val="24"/>
          <w:szCs w:val="24"/>
        </w:rPr>
        <w:t>Uygar</w:t>
      </w:r>
      <w:proofErr w:type="spellEnd"/>
      <w:r>
        <w:rPr>
          <w:noProof w:val="0"/>
          <w:sz w:val="24"/>
          <w:szCs w:val="24"/>
        </w:rPr>
        <w:t xml:space="preserve"> </w:t>
      </w:r>
      <w:proofErr w:type="spellStart"/>
      <w:r>
        <w:rPr>
          <w:noProof w:val="0"/>
          <w:sz w:val="24"/>
          <w:szCs w:val="24"/>
        </w:rPr>
        <w:t>Sьmbьl</w:t>
      </w:r>
      <w:proofErr w:type="spellEnd"/>
      <w:r>
        <w:rPr>
          <w:noProof w:val="0"/>
          <w:sz w:val="24"/>
          <w:szCs w:val="24"/>
        </w:rPr>
        <w:t xml:space="preserve"> assisted with importing skeletons into MATLAB. We thank Heather Sullivan for tissue processing and optimization. We benefited from helpful discussions with David Tank and Kanaka </w:t>
      </w:r>
      <w:proofErr w:type="spellStart"/>
      <w:r>
        <w:rPr>
          <w:noProof w:val="0"/>
          <w:sz w:val="24"/>
          <w:szCs w:val="24"/>
        </w:rPr>
        <w:t>Rajan</w:t>
      </w:r>
      <w:proofErr w:type="spellEnd"/>
      <w:r>
        <w:rPr>
          <w:noProof w:val="0"/>
          <w:sz w:val="24"/>
          <w:szCs w:val="24"/>
        </w:rPr>
        <w:t>. HSS acknowledges funding from the Mathers Foundation, Gatsby Foundation, Human Frontier Science Program, NIH/NINDS award 5R01NS076467, and ARO MURI award W911NF-12-1-0594.</w:t>
      </w:r>
    </w:p>
    <w:p w14:paraId="5A88D512" w14:textId="77777777" w:rsidR="00BB3449" w:rsidRDefault="00BC55AF">
      <w:pPr>
        <w:widowControl/>
        <w:spacing w:before="60"/>
        <w:ind w:firstLine="300"/>
        <w:jc w:val="both"/>
        <w:rPr>
          <w:noProof w:val="0"/>
          <w:sz w:val="24"/>
          <w:szCs w:val="24"/>
        </w:rPr>
      </w:pPr>
      <w:r>
        <w:rPr>
          <w:noProof w:val="0"/>
          <w:sz w:val="24"/>
          <w:szCs w:val="24"/>
        </w:rPr>
        <w:br w:type="column"/>
      </w:r>
      <w:r>
        <w:rPr>
          <w:noProof w:val="0"/>
          <w:sz w:val="24"/>
          <w:szCs w:val="24"/>
        </w:rPr>
        <w:lastRenderedPageBreak/>
        <w:t>—</w:t>
      </w:r>
    </w:p>
    <w:p w14:paraId="4E62F5EB" w14:textId="398019BC" w:rsidR="00BB3449" w:rsidRDefault="00D2656D">
      <w:pPr>
        <w:widowControl/>
        <w:spacing w:before="240"/>
        <w:ind w:firstLine="300"/>
        <w:jc w:val="both"/>
        <w:rPr>
          <w:noProof w:val="0"/>
          <w:sz w:val="24"/>
          <w:szCs w:val="24"/>
        </w:rPr>
      </w:pPr>
      <w:r>
        <w:rPr>
          <w:sz w:val="24"/>
          <w:szCs w:val="24"/>
        </w:rPr>
        <w:drawing>
          <wp:inline distT="0" distB="0" distL="0" distR="0" wp14:anchorId="6FE0AA05" wp14:editId="08477C81">
            <wp:extent cx="6794500" cy="46101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794500" cy="4610100"/>
                    </a:xfrm>
                    <a:prstGeom prst="rect">
                      <a:avLst/>
                    </a:prstGeom>
                    <a:noFill/>
                    <a:ln>
                      <a:noFill/>
                    </a:ln>
                  </pic:spPr>
                </pic:pic>
              </a:graphicData>
            </a:graphic>
          </wp:inline>
        </w:drawing>
      </w:r>
    </w:p>
    <w:p w14:paraId="4581252B" w14:textId="77777777" w:rsidR="00BB3449" w:rsidRDefault="00BC55AF">
      <w:pPr>
        <w:widowControl/>
        <w:spacing w:before="240"/>
        <w:jc w:val="center"/>
        <w:rPr>
          <w:noProof w:val="0"/>
          <w:sz w:val="24"/>
          <w:szCs w:val="24"/>
        </w:rPr>
      </w:pPr>
      <w:r>
        <w:rPr>
          <w:noProof w:val="0"/>
          <w:sz w:val="24"/>
          <w:szCs w:val="24"/>
        </w:rPr>
        <w:t xml:space="preserve">Figure 1:  Functional and structural imaging of integrator cells. </w:t>
      </w:r>
    </w:p>
    <w:p w14:paraId="067BB293" w14:textId="77777777" w:rsidR="00BB3449" w:rsidRDefault="00BC55AF">
      <w:pPr>
        <w:widowControl/>
        <w:spacing w:before="240"/>
        <w:jc w:val="center"/>
        <w:rPr>
          <w:noProof w:val="0"/>
          <w:sz w:val="24"/>
          <w:szCs w:val="24"/>
        </w:rPr>
      </w:pPr>
      <w:r>
        <w:rPr>
          <w:noProof w:val="0"/>
          <w:sz w:val="24"/>
          <w:szCs w:val="24"/>
        </w:rPr>
        <w:t>(A) (</w:t>
      </w:r>
      <w:proofErr w:type="gramStart"/>
      <w:r>
        <w:rPr>
          <w:noProof w:val="0"/>
          <w:sz w:val="24"/>
          <w:szCs w:val="24"/>
        </w:rPr>
        <w:t>a</w:t>
      </w:r>
      <w:proofErr w:type="gramEnd"/>
      <w:r>
        <w:rPr>
          <w:noProof w:val="0"/>
          <w:sz w:val="24"/>
          <w:szCs w:val="24"/>
        </w:rPr>
        <w:t>) Top - Larval zebrafish schematic showing the region where functional imaging was performed (black box) located in the hindbrain, along with recording of eye-tracking behavior.</w:t>
      </w:r>
    </w:p>
    <w:p w14:paraId="527E5D9C" w14:textId="77777777" w:rsidR="00BB3449" w:rsidRDefault="00BC55AF">
      <w:pPr>
        <w:widowControl/>
        <w:spacing w:before="240"/>
        <w:jc w:val="center"/>
        <w:rPr>
          <w:noProof w:val="0"/>
          <w:sz w:val="24"/>
          <w:szCs w:val="24"/>
        </w:rPr>
      </w:pPr>
      <w:r>
        <w:rPr>
          <w:noProof w:val="0"/>
          <w:sz w:val="24"/>
          <w:szCs w:val="24"/>
        </w:rPr>
        <w:t>Bottom - A single imaging plane showing cells loaded with calcium indicator OGB-1. Identified integrator cells are show in colored circles. Colors reflect the level of persistence of the cell as in (c). Scale bar 20:</w:t>
      </w:r>
      <w:r>
        <w:rPr>
          <w:rFonts w:ascii="Symbol" w:hAnsi="Symbol" w:cs="Symbol"/>
          <w:noProof w:val="0"/>
          <w:sz w:val="24"/>
          <w:szCs w:val="24"/>
        </w:rPr>
        <w:t></w:t>
      </w:r>
      <w:r>
        <w:rPr>
          <w:i/>
          <w:iCs/>
          <w:noProof w:val="0"/>
          <w:sz w:val="24"/>
          <w:szCs w:val="24"/>
        </w:rPr>
        <w:t>m</w:t>
      </w:r>
    </w:p>
    <w:p w14:paraId="54DA09F4" w14:textId="77777777" w:rsidR="00BB3449" w:rsidRDefault="00BC55AF">
      <w:pPr>
        <w:widowControl/>
        <w:spacing w:before="240"/>
        <w:jc w:val="center"/>
        <w:rPr>
          <w:noProof w:val="0"/>
          <w:sz w:val="24"/>
          <w:szCs w:val="24"/>
        </w:rPr>
      </w:pPr>
      <w:r>
        <w:rPr>
          <w:noProof w:val="0"/>
          <w:sz w:val="24"/>
          <w:szCs w:val="24"/>
        </w:rPr>
        <w:t xml:space="preserve">(b) Spontaneous eye movement (top, blue line) showing saccades (sharp vertical lines) and post-saccadic fixations </w:t>
      </w:r>
      <w:r>
        <w:rPr>
          <w:noProof w:val="0"/>
          <w:sz w:val="24"/>
          <w:szCs w:val="24"/>
        </w:rPr>
        <w:lastRenderedPageBreak/>
        <w:t xml:space="preserve">(horizontal lines). Ipsilateral saccades are indicated by black arrows. Colored traces are the changes in </w:t>
      </w:r>
      <w:proofErr w:type="spellStart"/>
      <w:r>
        <w:rPr>
          <w:noProof w:val="0"/>
          <w:sz w:val="24"/>
          <w:szCs w:val="24"/>
        </w:rPr>
        <w:t>fluoresence</w:t>
      </w:r>
      <w:proofErr w:type="spellEnd"/>
      <w:r>
        <w:rPr>
          <w:noProof w:val="0"/>
          <w:sz w:val="24"/>
          <w:szCs w:val="24"/>
        </w:rPr>
        <w:t xml:space="preserve"> from individual cells from imaging plane in (a). Color coding </w:t>
      </w:r>
      <w:proofErr w:type="spellStart"/>
      <w:r>
        <w:rPr>
          <w:noProof w:val="0"/>
          <w:sz w:val="24"/>
          <w:szCs w:val="24"/>
        </w:rPr>
        <w:t>reprensent</w:t>
      </w:r>
      <w:proofErr w:type="spellEnd"/>
      <w:r>
        <w:rPr>
          <w:noProof w:val="0"/>
          <w:sz w:val="24"/>
          <w:szCs w:val="24"/>
        </w:rPr>
        <w:t xml:space="preserve"> the normalized </w:t>
      </w:r>
      <w:proofErr w:type="spellStart"/>
      <w:r>
        <w:rPr>
          <w:noProof w:val="0"/>
          <w:sz w:val="24"/>
          <w:szCs w:val="24"/>
        </w:rPr>
        <w:t>persistance</w:t>
      </w:r>
      <w:proofErr w:type="spellEnd"/>
      <w:r>
        <w:rPr>
          <w:noProof w:val="0"/>
          <w:sz w:val="24"/>
          <w:szCs w:val="24"/>
        </w:rPr>
        <w:t xml:space="preserve"> level of the cell (c). </w:t>
      </w:r>
    </w:p>
    <w:p w14:paraId="4BBCBF24" w14:textId="77777777" w:rsidR="00BB3449" w:rsidRDefault="00BC55AF">
      <w:pPr>
        <w:widowControl/>
        <w:spacing w:before="240"/>
        <w:jc w:val="center"/>
        <w:rPr>
          <w:noProof w:val="0"/>
          <w:sz w:val="24"/>
          <w:szCs w:val="24"/>
        </w:rPr>
      </w:pPr>
      <w:r>
        <w:rPr>
          <w:noProof w:val="0"/>
          <w:sz w:val="24"/>
          <w:szCs w:val="24"/>
        </w:rPr>
        <w:t xml:space="preserve">(c) Normalized fluorescence response following saccades. Thick line shows the average, with shaded region showing the SEM. Colored numbers, </w:t>
      </w:r>
      <w:proofErr w:type="gramStart"/>
      <w:r>
        <w:rPr>
          <w:noProof w:val="0"/>
          <w:sz w:val="24"/>
          <w:szCs w:val="24"/>
        </w:rPr>
        <w:t>is</w:t>
      </w:r>
      <w:proofErr w:type="gramEnd"/>
      <w:r>
        <w:rPr>
          <w:noProof w:val="0"/>
          <w:sz w:val="24"/>
          <w:szCs w:val="24"/>
        </w:rPr>
        <w:t xml:space="preserve"> the </w:t>
      </w:r>
      <w:proofErr w:type="spellStart"/>
      <w:r>
        <w:rPr>
          <w:noProof w:val="0"/>
          <w:sz w:val="24"/>
          <w:szCs w:val="24"/>
        </w:rPr>
        <w:t>avareage</w:t>
      </w:r>
      <w:proofErr w:type="spellEnd"/>
      <w:r>
        <w:rPr>
          <w:noProof w:val="0"/>
          <w:sz w:val="24"/>
          <w:szCs w:val="24"/>
        </w:rPr>
        <w:t xml:space="preserve"> under the curve of the normalized </w:t>
      </w:r>
      <w:proofErr w:type="spellStart"/>
      <w:r>
        <w:rPr>
          <w:noProof w:val="0"/>
          <w:sz w:val="24"/>
          <w:szCs w:val="24"/>
        </w:rPr>
        <w:t>fluoresence</w:t>
      </w:r>
      <w:proofErr w:type="spellEnd"/>
      <w:r>
        <w:rPr>
          <w:noProof w:val="0"/>
          <w:sz w:val="24"/>
          <w:szCs w:val="24"/>
        </w:rPr>
        <w:t xml:space="preserve"> responses which </w:t>
      </w:r>
      <w:proofErr w:type="spellStart"/>
      <w:r>
        <w:rPr>
          <w:noProof w:val="0"/>
          <w:sz w:val="24"/>
          <w:szCs w:val="24"/>
        </w:rPr>
        <w:t>indicatesthe</w:t>
      </w:r>
      <w:proofErr w:type="spellEnd"/>
      <w:r>
        <w:rPr>
          <w:noProof w:val="0"/>
          <w:sz w:val="24"/>
          <w:szCs w:val="24"/>
        </w:rPr>
        <w:t xml:space="preserve"> persistence of the cell. </w:t>
      </w:r>
    </w:p>
    <w:p w14:paraId="22FD9854" w14:textId="77777777" w:rsidR="00BB3449" w:rsidRDefault="00BC55AF">
      <w:pPr>
        <w:widowControl/>
        <w:spacing w:before="240"/>
        <w:jc w:val="center"/>
        <w:rPr>
          <w:noProof w:val="0"/>
          <w:sz w:val="24"/>
          <w:szCs w:val="24"/>
        </w:rPr>
      </w:pPr>
      <w:r>
        <w:rPr>
          <w:noProof w:val="0"/>
          <w:sz w:val="24"/>
          <w:szCs w:val="24"/>
        </w:rPr>
        <w:t xml:space="preserve">(B) Serial electron microscopy of same zebrafish from A, serial-sections are collected on tape in an automated manner, images at low-resolution are used to align the sections, imaging at high-resolution over the defined region of interest (black box) gives final 3D-EM volume of the imaged area. </w:t>
      </w:r>
    </w:p>
    <w:p w14:paraId="75C99698" w14:textId="77777777" w:rsidR="00BB3449" w:rsidRDefault="00BC55AF">
      <w:pPr>
        <w:widowControl/>
        <w:spacing w:before="240"/>
        <w:jc w:val="center"/>
        <w:rPr>
          <w:noProof w:val="0"/>
          <w:sz w:val="24"/>
          <w:szCs w:val="24"/>
        </w:rPr>
      </w:pPr>
      <w:r>
        <w:rPr>
          <w:noProof w:val="0"/>
          <w:sz w:val="24"/>
          <w:szCs w:val="24"/>
        </w:rPr>
        <w:t>(C) Registration of LM volume to EM volume to locate the cells that were involved in the behavior. Red arrows indicate the same features in both LM and EM. Scale bar 20:</w:t>
      </w:r>
      <w:r>
        <w:rPr>
          <w:rFonts w:ascii="Symbol" w:hAnsi="Symbol" w:cs="Symbol"/>
          <w:noProof w:val="0"/>
          <w:sz w:val="24"/>
          <w:szCs w:val="24"/>
        </w:rPr>
        <w:t></w:t>
      </w:r>
      <w:r>
        <w:rPr>
          <w:i/>
          <w:iCs/>
          <w:noProof w:val="0"/>
          <w:sz w:val="24"/>
          <w:szCs w:val="24"/>
        </w:rPr>
        <w:t>m</w:t>
      </w:r>
      <w:r>
        <w:rPr>
          <w:noProof w:val="0"/>
          <w:sz w:val="24"/>
          <w:szCs w:val="24"/>
        </w:rPr>
        <w:t xml:space="preserve"> </w:t>
      </w:r>
    </w:p>
    <w:p w14:paraId="51A33B61" w14:textId="77777777" w:rsidR="00BB3449" w:rsidRDefault="00BC55AF">
      <w:pPr>
        <w:widowControl/>
        <w:spacing w:before="240"/>
        <w:jc w:val="center"/>
        <w:rPr>
          <w:noProof w:val="0"/>
          <w:sz w:val="24"/>
          <w:szCs w:val="24"/>
        </w:rPr>
      </w:pPr>
      <w:r>
        <w:rPr>
          <w:noProof w:val="0"/>
          <w:sz w:val="24"/>
          <w:szCs w:val="24"/>
        </w:rPr>
        <w:t xml:space="preserve">(D) Single EM plane showing anatomical landmarks, </w:t>
      </w:r>
      <w:proofErr w:type="spellStart"/>
      <w:r>
        <w:rPr>
          <w:noProof w:val="0"/>
          <w:sz w:val="24"/>
          <w:szCs w:val="24"/>
        </w:rPr>
        <w:t>Mauthner</w:t>
      </w:r>
      <w:proofErr w:type="spellEnd"/>
      <w:r>
        <w:rPr>
          <w:noProof w:val="0"/>
          <w:sz w:val="24"/>
          <w:szCs w:val="24"/>
        </w:rPr>
        <w:t xml:space="preserve"> cell, Mi2, Mi3 and Ca (colored stars). Anatomical location of all integrator cells (colored circles) identified in the behavior and all </w:t>
      </w:r>
      <w:proofErr w:type="spellStart"/>
      <w:r>
        <w:rPr>
          <w:noProof w:val="0"/>
          <w:sz w:val="24"/>
          <w:szCs w:val="24"/>
        </w:rPr>
        <w:t>remianing</w:t>
      </w:r>
      <w:proofErr w:type="spellEnd"/>
      <w:r>
        <w:rPr>
          <w:noProof w:val="0"/>
          <w:sz w:val="24"/>
          <w:szCs w:val="24"/>
        </w:rPr>
        <w:t xml:space="preserve"> somata in the imaged EM volume ( ’+’ symbol). Colors of the cells correspond to the persistence level of the cell. Lower panel is a distribution of all cells with integrator cells overlaid. Dotted line correspond with hindbrain stripes with known neurotransmitter identities.</w:t>
      </w:r>
    </w:p>
    <w:p w14:paraId="7E29E34F" w14:textId="77777777" w:rsidR="00BB3449" w:rsidRDefault="00BC55AF">
      <w:pPr>
        <w:widowControl/>
        <w:spacing w:before="240"/>
        <w:ind w:firstLine="300"/>
        <w:jc w:val="both"/>
        <w:rPr>
          <w:noProof w:val="0"/>
          <w:sz w:val="24"/>
          <w:szCs w:val="24"/>
        </w:rPr>
      </w:pPr>
      <w:r>
        <w:rPr>
          <w:noProof w:val="0"/>
          <w:sz w:val="24"/>
          <w:szCs w:val="24"/>
        </w:rPr>
        <w:br w:type="column"/>
      </w:r>
      <w:r>
        <w:rPr>
          <w:noProof w:val="0"/>
          <w:sz w:val="24"/>
          <w:szCs w:val="24"/>
        </w:rPr>
        <w:lastRenderedPageBreak/>
        <w:t xml:space="preserve"> </w:t>
      </w:r>
    </w:p>
    <w:p w14:paraId="28023D32" w14:textId="1A72CB7F" w:rsidR="00BB3449" w:rsidRDefault="00D2656D">
      <w:pPr>
        <w:widowControl/>
        <w:spacing w:before="240"/>
        <w:ind w:firstLine="300"/>
        <w:jc w:val="both"/>
        <w:rPr>
          <w:noProof w:val="0"/>
          <w:sz w:val="24"/>
          <w:szCs w:val="24"/>
        </w:rPr>
      </w:pPr>
      <w:r>
        <w:rPr>
          <w:sz w:val="24"/>
          <w:szCs w:val="24"/>
        </w:rPr>
        <w:drawing>
          <wp:inline distT="0" distB="0" distL="0" distR="0" wp14:anchorId="18E783F8" wp14:editId="6BA7ABB2">
            <wp:extent cx="4826000" cy="415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26000" cy="4152900"/>
                    </a:xfrm>
                    <a:prstGeom prst="rect">
                      <a:avLst/>
                    </a:prstGeom>
                    <a:noFill/>
                    <a:ln>
                      <a:noFill/>
                    </a:ln>
                  </pic:spPr>
                </pic:pic>
              </a:graphicData>
            </a:graphic>
          </wp:inline>
        </w:drawing>
      </w:r>
    </w:p>
    <w:p w14:paraId="78F2656D" w14:textId="77777777" w:rsidR="00BB3449" w:rsidRDefault="00BC55AF">
      <w:pPr>
        <w:widowControl/>
        <w:spacing w:before="240"/>
        <w:jc w:val="center"/>
        <w:rPr>
          <w:noProof w:val="0"/>
          <w:sz w:val="24"/>
          <w:szCs w:val="24"/>
        </w:rPr>
      </w:pPr>
      <w:r>
        <w:rPr>
          <w:noProof w:val="0"/>
          <w:sz w:val="24"/>
          <w:szCs w:val="24"/>
        </w:rPr>
        <w:t xml:space="preserve">Figure 2:  Integrator cell anatomical features reconstructed from EM volume. </w:t>
      </w:r>
    </w:p>
    <w:p w14:paraId="062A04A2" w14:textId="77777777" w:rsidR="00BB3449" w:rsidRDefault="00BC55AF">
      <w:pPr>
        <w:widowControl/>
        <w:spacing w:before="240"/>
        <w:jc w:val="center"/>
        <w:rPr>
          <w:noProof w:val="0"/>
          <w:sz w:val="24"/>
          <w:szCs w:val="24"/>
        </w:rPr>
      </w:pPr>
      <w:r>
        <w:rPr>
          <w:noProof w:val="0"/>
          <w:sz w:val="24"/>
          <w:szCs w:val="24"/>
        </w:rPr>
        <w:t>(A) Example integrator cell showing ipsilaterally projecting axon (dark segment) and dendrite (light segment) with pre- (green circles) and postsynaptic (red circles) locations. Parts of the axon of this integrator cell are loosely-myelinated (colored boxes). Insets show one such myelinated region, with arrows showing individual myelin sheaths that are oblique to the imaging plane. Open arrow heads show the location of axon initiation zones along the neurite.</w:t>
      </w:r>
    </w:p>
    <w:p w14:paraId="15005C0C" w14:textId="77777777" w:rsidR="00BB3449" w:rsidRDefault="00BC55AF">
      <w:pPr>
        <w:widowControl/>
        <w:spacing w:before="240"/>
        <w:jc w:val="center"/>
        <w:rPr>
          <w:noProof w:val="0"/>
          <w:sz w:val="24"/>
          <w:szCs w:val="24"/>
        </w:rPr>
      </w:pPr>
      <w:r>
        <w:rPr>
          <w:noProof w:val="0"/>
          <w:sz w:val="24"/>
          <w:szCs w:val="24"/>
        </w:rPr>
        <w:t xml:space="preserve">(B) Integrator cell, with ipsilateral projecting axon that starts as single neurite that branches to give rise to axon and dendrites. </w:t>
      </w:r>
      <w:r>
        <w:rPr>
          <w:noProof w:val="0"/>
          <w:sz w:val="24"/>
          <w:szCs w:val="24"/>
        </w:rPr>
        <w:lastRenderedPageBreak/>
        <w:t>Axon is studded with presynaptic sites that are clustered along neurite. Inset is a 3D reconstruction of axon termination zone with a large vesicle cloud (blue) with multiple post synaptic densities (yellow) opposed to the vesicles. Numbers correspond to EM insets showing the synapses. M - Mitochondria, V - Vesicles. Arrows show the synapses at those locations.</w:t>
      </w:r>
    </w:p>
    <w:p w14:paraId="49D7FDBE" w14:textId="77777777" w:rsidR="00BB3449" w:rsidRDefault="00BC55AF">
      <w:pPr>
        <w:widowControl/>
        <w:spacing w:before="240"/>
        <w:jc w:val="center"/>
        <w:rPr>
          <w:noProof w:val="0"/>
          <w:sz w:val="24"/>
          <w:szCs w:val="24"/>
        </w:rPr>
      </w:pPr>
      <w:r>
        <w:rPr>
          <w:noProof w:val="0"/>
          <w:sz w:val="24"/>
          <w:szCs w:val="24"/>
        </w:rPr>
        <w:t xml:space="preserve">(C) Example integrator cell with both </w:t>
      </w:r>
      <w:proofErr w:type="spellStart"/>
      <w:r>
        <w:rPr>
          <w:noProof w:val="0"/>
          <w:sz w:val="24"/>
          <w:szCs w:val="24"/>
        </w:rPr>
        <w:t>ipsi</w:t>
      </w:r>
      <w:proofErr w:type="spellEnd"/>
      <w:r>
        <w:rPr>
          <w:noProof w:val="0"/>
          <w:sz w:val="24"/>
          <w:szCs w:val="24"/>
        </w:rPr>
        <w:t xml:space="preserve"> and contralateral projecting axon. Putative contra axon is engulfed by glial process just before crossing the midline. Number correspond to EM insets with colored segments that are glia G, and non-colored segment is axon A. Open arrowhead shows the axons initiation site. </w:t>
      </w:r>
    </w:p>
    <w:p w14:paraId="7E2E4380" w14:textId="77777777" w:rsidR="00BB3449" w:rsidRDefault="00BC55AF">
      <w:pPr>
        <w:widowControl/>
        <w:spacing w:before="240"/>
        <w:jc w:val="center"/>
        <w:rPr>
          <w:noProof w:val="0"/>
          <w:sz w:val="24"/>
          <w:szCs w:val="24"/>
        </w:rPr>
      </w:pPr>
      <w:r>
        <w:rPr>
          <w:noProof w:val="0"/>
          <w:sz w:val="24"/>
          <w:szCs w:val="24"/>
        </w:rPr>
        <w:t>(D) Contralaterally projecting integrator cell with putative axon crossing the midline with glial engulfment (EM insets at numbered locations G - Glia, A - Axon). Bottom EM inset panel shows primary cilium highlighted with yellow arrow. Note all the integrator somata in this volume give rise to a cilium, but it is shown for this cell.</w:t>
      </w:r>
    </w:p>
    <w:p w14:paraId="4FE091C4" w14:textId="77777777" w:rsidR="00BB3449" w:rsidRDefault="00BC55AF">
      <w:pPr>
        <w:widowControl/>
        <w:spacing w:before="240"/>
        <w:ind w:firstLine="300"/>
        <w:jc w:val="both"/>
        <w:rPr>
          <w:noProof w:val="0"/>
          <w:sz w:val="24"/>
          <w:szCs w:val="24"/>
        </w:rPr>
      </w:pPr>
      <w:r>
        <w:rPr>
          <w:noProof w:val="0"/>
          <w:sz w:val="24"/>
          <w:szCs w:val="24"/>
        </w:rPr>
        <w:br w:type="column"/>
      </w:r>
      <w:r>
        <w:rPr>
          <w:noProof w:val="0"/>
          <w:sz w:val="24"/>
          <w:szCs w:val="24"/>
        </w:rPr>
        <w:lastRenderedPageBreak/>
        <w:t xml:space="preserve"> </w:t>
      </w:r>
    </w:p>
    <w:p w14:paraId="7544E73D" w14:textId="2CBCF78B" w:rsidR="00BB3449" w:rsidRDefault="00D2656D">
      <w:pPr>
        <w:widowControl/>
        <w:spacing w:before="240"/>
        <w:ind w:firstLine="300"/>
        <w:jc w:val="both"/>
        <w:rPr>
          <w:noProof w:val="0"/>
          <w:sz w:val="24"/>
          <w:szCs w:val="24"/>
        </w:rPr>
      </w:pPr>
      <w:r>
        <w:rPr>
          <w:sz w:val="24"/>
          <w:szCs w:val="24"/>
        </w:rPr>
        <w:drawing>
          <wp:inline distT="0" distB="0" distL="0" distR="0" wp14:anchorId="04BE8834" wp14:editId="5D65FD8D">
            <wp:extent cx="5676900" cy="43561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76900" cy="4356100"/>
                    </a:xfrm>
                    <a:prstGeom prst="rect">
                      <a:avLst/>
                    </a:prstGeom>
                    <a:noFill/>
                    <a:ln>
                      <a:noFill/>
                    </a:ln>
                  </pic:spPr>
                </pic:pic>
              </a:graphicData>
            </a:graphic>
          </wp:inline>
        </w:drawing>
      </w:r>
    </w:p>
    <w:p w14:paraId="6F680399" w14:textId="77777777" w:rsidR="00BB3449" w:rsidRDefault="00BC55AF">
      <w:pPr>
        <w:widowControl/>
        <w:spacing w:before="240"/>
        <w:jc w:val="center"/>
        <w:rPr>
          <w:noProof w:val="0"/>
          <w:sz w:val="24"/>
          <w:szCs w:val="24"/>
        </w:rPr>
      </w:pPr>
      <w:r>
        <w:rPr>
          <w:noProof w:val="0"/>
          <w:sz w:val="24"/>
          <w:szCs w:val="24"/>
        </w:rPr>
        <w:t xml:space="preserve">Figure 3:  Integrator cells axonal projection patterns and synaptic distribution. </w:t>
      </w:r>
    </w:p>
    <w:p w14:paraId="045EE8EA" w14:textId="77777777" w:rsidR="00BB3449" w:rsidRDefault="00BC55AF">
      <w:pPr>
        <w:widowControl/>
        <w:spacing w:before="240"/>
        <w:jc w:val="center"/>
        <w:rPr>
          <w:noProof w:val="0"/>
          <w:sz w:val="24"/>
          <w:szCs w:val="24"/>
        </w:rPr>
      </w:pPr>
      <w:r>
        <w:rPr>
          <w:noProof w:val="0"/>
          <w:sz w:val="24"/>
          <w:szCs w:val="24"/>
        </w:rPr>
        <w:t xml:space="preserve">(A) Colored panels show three views of reconstructed cells grouped according to their axonal projection patterns. Top left, 6 integrator cell with ipsilateral projecting axons - </w:t>
      </w:r>
      <w:proofErr w:type="spellStart"/>
      <w:r>
        <w:rPr>
          <w:noProof w:val="0"/>
          <w:sz w:val="24"/>
          <w:szCs w:val="24"/>
        </w:rPr>
        <w:t>ipsi</w:t>
      </w:r>
      <w:proofErr w:type="spellEnd"/>
      <w:r>
        <w:rPr>
          <w:noProof w:val="0"/>
          <w:sz w:val="24"/>
          <w:szCs w:val="24"/>
        </w:rPr>
        <w:t xml:space="preserve">-only group, pink background. Top right, 2 integrator cells with ipsilaterally and putative contralateral projection – </w:t>
      </w:r>
      <w:proofErr w:type="spellStart"/>
      <w:r>
        <w:rPr>
          <w:noProof w:val="0"/>
          <w:sz w:val="24"/>
          <w:szCs w:val="24"/>
        </w:rPr>
        <w:t>ipsi</w:t>
      </w:r>
      <w:proofErr w:type="spellEnd"/>
      <w:r>
        <w:rPr>
          <w:noProof w:val="0"/>
          <w:sz w:val="24"/>
          <w:szCs w:val="24"/>
        </w:rPr>
        <w:t xml:space="preserve">-contra, green background. Bottom left, 8 integrator cells with midline crossing contralateral only putative-axon – contra-only, orange background. Bottom right, 7, integrator cells with unknown axonal projection – unknown, blue background. On the neurites, red circles - postsynaptic sites, green circles - presynaptic sites. </w:t>
      </w:r>
    </w:p>
    <w:p w14:paraId="481A14E0" w14:textId="77777777" w:rsidR="00BB3449" w:rsidRDefault="00BC55AF">
      <w:pPr>
        <w:widowControl/>
        <w:spacing w:before="240"/>
        <w:jc w:val="center"/>
        <w:rPr>
          <w:noProof w:val="0"/>
          <w:sz w:val="24"/>
          <w:szCs w:val="24"/>
        </w:rPr>
      </w:pPr>
      <w:r>
        <w:rPr>
          <w:noProof w:val="0"/>
          <w:sz w:val="24"/>
          <w:szCs w:val="24"/>
        </w:rPr>
        <w:lastRenderedPageBreak/>
        <w:t>(B) Axonal and dendritic diameter of all cells in each of the four groups. Grey dots are averages for each cell and black dots are averages per group. A - Axon, D - Dendrite.</w:t>
      </w:r>
    </w:p>
    <w:p w14:paraId="2B9FB43C" w14:textId="77777777" w:rsidR="00BB3449" w:rsidRDefault="00BC55AF">
      <w:pPr>
        <w:widowControl/>
        <w:spacing w:before="240"/>
        <w:jc w:val="center"/>
        <w:rPr>
          <w:noProof w:val="0"/>
          <w:sz w:val="24"/>
          <w:szCs w:val="24"/>
        </w:rPr>
      </w:pPr>
      <w:r>
        <w:rPr>
          <w:noProof w:val="0"/>
          <w:sz w:val="24"/>
          <w:szCs w:val="24"/>
        </w:rPr>
        <w:t xml:space="preserve">(C) (Top) Box plot of the number of synapses in each group. Black line is the median (significance reported as </w:t>
      </w:r>
      <w:proofErr w:type="spellStart"/>
      <w:r>
        <w:rPr>
          <w:noProof w:val="0"/>
          <w:sz w:val="24"/>
          <w:szCs w:val="24"/>
        </w:rPr>
        <w:t>Wilcoxn</w:t>
      </w:r>
      <w:proofErr w:type="spellEnd"/>
      <w:r>
        <w:rPr>
          <w:noProof w:val="0"/>
          <w:sz w:val="24"/>
          <w:szCs w:val="24"/>
        </w:rPr>
        <w:t xml:space="preserve"> rank-sum test). </w:t>
      </w:r>
    </w:p>
    <w:p w14:paraId="28D239FD" w14:textId="77777777" w:rsidR="00BB3449" w:rsidRDefault="00BC55AF">
      <w:pPr>
        <w:widowControl/>
        <w:spacing w:before="240"/>
        <w:jc w:val="center"/>
        <w:rPr>
          <w:noProof w:val="0"/>
          <w:sz w:val="24"/>
          <w:szCs w:val="24"/>
        </w:rPr>
      </w:pPr>
      <w:r>
        <w:rPr>
          <w:noProof w:val="0"/>
          <w:sz w:val="24"/>
          <w:szCs w:val="24"/>
        </w:rPr>
        <w:t xml:space="preserve">(Bottom) Normalized distribution of the synaptic </w:t>
      </w:r>
      <w:proofErr w:type="spellStart"/>
      <w:r>
        <w:rPr>
          <w:noProof w:val="0"/>
          <w:sz w:val="24"/>
          <w:szCs w:val="24"/>
        </w:rPr>
        <w:t>pathlength</w:t>
      </w:r>
      <w:proofErr w:type="spellEnd"/>
      <w:r>
        <w:rPr>
          <w:noProof w:val="0"/>
          <w:sz w:val="24"/>
          <w:szCs w:val="24"/>
        </w:rPr>
        <w:t>. Red - postsynaptic sites, green - Presynaptic sites. Black vertical lines, with adjoining colored numbers represent the means of the distribution</w:t>
      </w:r>
      <w:proofErr w:type="gramStart"/>
      <w:r>
        <w:rPr>
          <w:noProof w:val="0"/>
          <w:sz w:val="24"/>
          <w:szCs w:val="24"/>
        </w:rPr>
        <w:t>..</w:t>
      </w:r>
      <w:proofErr w:type="gramEnd"/>
    </w:p>
    <w:p w14:paraId="240770BC" w14:textId="77777777" w:rsidR="00BB3449" w:rsidRDefault="00BC55AF">
      <w:pPr>
        <w:widowControl/>
        <w:spacing w:before="240"/>
        <w:jc w:val="center"/>
        <w:rPr>
          <w:noProof w:val="0"/>
          <w:sz w:val="24"/>
          <w:szCs w:val="24"/>
        </w:rPr>
      </w:pPr>
      <w:r>
        <w:rPr>
          <w:noProof w:val="0"/>
          <w:sz w:val="24"/>
          <w:szCs w:val="24"/>
        </w:rPr>
        <w:t xml:space="preserve">(D) (Top) Box plot of the Synaptic </w:t>
      </w:r>
      <w:proofErr w:type="spellStart"/>
      <w:r>
        <w:rPr>
          <w:noProof w:val="0"/>
          <w:sz w:val="24"/>
          <w:szCs w:val="24"/>
        </w:rPr>
        <w:t>densit</w:t>
      </w:r>
      <w:proofErr w:type="spellEnd"/>
      <w:r>
        <w:rPr>
          <w:noProof w:val="0"/>
          <w:sz w:val="24"/>
          <w:szCs w:val="24"/>
        </w:rPr>
        <w:t>, for postsynaptic sites for each group. Black lines are the medians.</w:t>
      </w:r>
    </w:p>
    <w:p w14:paraId="4C7C9D42" w14:textId="77777777" w:rsidR="00BB3449" w:rsidRDefault="00BC55AF">
      <w:pPr>
        <w:widowControl/>
        <w:spacing w:before="240"/>
        <w:jc w:val="center"/>
        <w:rPr>
          <w:noProof w:val="0"/>
          <w:sz w:val="24"/>
          <w:szCs w:val="24"/>
        </w:rPr>
      </w:pPr>
      <w:r>
        <w:rPr>
          <w:noProof w:val="0"/>
          <w:sz w:val="24"/>
          <w:szCs w:val="24"/>
        </w:rPr>
        <w:t xml:space="preserve">(Bottom) Box plots of the </w:t>
      </w:r>
      <w:proofErr w:type="spellStart"/>
      <w:r>
        <w:rPr>
          <w:noProof w:val="0"/>
          <w:sz w:val="24"/>
          <w:szCs w:val="24"/>
        </w:rPr>
        <w:t>intersynaptic</w:t>
      </w:r>
      <w:proofErr w:type="spellEnd"/>
      <w:r>
        <w:rPr>
          <w:noProof w:val="0"/>
          <w:sz w:val="24"/>
          <w:szCs w:val="24"/>
        </w:rPr>
        <w:t xml:space="preserve"> path length for all four groups (significance reported as </w:t>
      </w:r>
      <w:proofErr w:type="spellStart"/>
      <w:r>
        <w:rPr>
          <w:noProof w:val="0"/>
          <w:sz w:val="24"/>
          <w:szCs w:val="24"/>
        </w:rPr>
        <w:t>Wilcoxn</w:t>
      </w:r>
      <w:proofErr w:type="spellEnd"/>
      <w:r>
        <w:rPr>
          <w:noProof w:val="0"/>
          <w:sz w:val="24"/>
          <w:szCs w:val="24"/>
        </w:rPr>
        <w:t xml:space="preserve"> rank-sum test).</w:t>
      </w:r>
    </w:p>
    <w:p w14:paraId="63A9D952" w14:textId="77777777" w:rsidR="00BB3449" w:rsidRDefault="00BC55AF">
      <w:pPr>
        <w:widowControl/>
        <w:spacing w:before="240"/>
        <w:ind w:firstLine="300"/>
        <w:jc w:val="both"/>
        <w:rPr>
          <w:noProof w:val="0"/>
          <w:sz w:val="24"/>
          <w:szCs w:val="24"/>
        </w:rPr>
      </w:pPr>
      <w:r>
        <w:rPr>
          <w:noProof w:val="0"/>
          <w:sz w:val="24"/>
          <w:szCs w:val="24"/>
        </w:rPr>
        <w:br w:type="column"/>
      </w:r>
    </w:p>
    <w:p w14:paraId="060311A8" w14:textId="40027347" w:rsidR="00BB3449" w:rsidRDefault="00D2656D">
      <w:pPr>
        <w:widowControl/>
        <w:spacing w:before="240"/>
        <w:ind w:firstLine="300"/>
        <w:jc w:val="both"/>
        <w:rPr>
          <w:noProof w:val="0"/>
          <w:sz w:val="24"/>
          <w:szCs w:val="24"/>
        </w:rPr>
      </w:pPr>
      <w:r>
        <w:rPr>
          <w:sz w:val="24"/>
          <w:szCs w:val="24"/>
        </w:rPr>
        <w:drawing>
          <wp:inline distT="0" distB="0" distL="0" distR="0" wp14:anchorId="1C7BF4D4" wp14:editId="0093C53D">
            <wp:extent cx="5448300" cy="36703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48300" cy="3670300"/>
                    </a:xfrm>
                    <a:prstGeom prst="rect">
                      <a:avLst/>
                    </a:prstGeom>
                    <a:noFill/>
                    <a:ln>
                      <a:noFill/>
                    </a:ln>
                  </pic:spPr>
                </pic:pic>
              </a:graphicData>
            </a:graphic>
          </wp:inline>
        </w:drawing>
      </w:r>
    </w:p>
    <w:p w14:paraId="3EC91EF7" w14:textId="77777777" w:rsidR="00BB3449" w:rsidRDefault="00BC55AF">
      <w:pPr>
        <w:widowControl/>
        <w:spacing w:before="240"/>
        <w:jc w:val="center"/>
        <w:rPr>
          <w:noProof w:val="0"/>
          <w:sz w:val="24"/>
          <w:szCs w:val="24"/>
        </w:rPr>
      </w:pPr>
      <w:r>
        <w:rPr>
          <w:noProof w:val="0"/>
          <w:sz w:val="24"/>
          <w:szCs w:val="24"/>
        </w:rPr>
        <w:t xml:space="preserve">Figure 4:  Integrator cells are </w:t>
      </w:r>
      <w:proofErr w:type="spellStart"/>
      <w:r>
        <w:rPr>
          <w:noProof w:val="0"/>
          <w:sz w:val="24"/>
          <w:szCs w:val="24"/>
        </w:rPr>
        <w:t>synaptically</w:t>
      </w:r>
      <w:proofErr w:type="spellEnd"/>
      <w:r>
        <w:rPr>
          <w:noProof w:val="0"/>
          <w:sz w:val="24"/>
          <w:szCs w:val="24"/>
        </w:rPr>
        <w:t xml:space="preserve"> connected.</w:t>
      </w:r>
    </w:p>
    <w:p w14:paraId="44B5C7C4" w14:textId="77777777" w:rsidR="00BB3449" w:rsidRDefault="00BC55AF">
      <w:pPr>
        <w:widowControl/>
        <w:spacing w:before="240"/>
        <w:jc w:val="center"/>
        <w:rPr>
          <w:noProof w:val="0"/>
          <w:sz w:val="24"/>
          <w:szCs w:val="24"/>
        </w:rPr>
      </w:pPr>
      <w:r>
        <w:rPr>
          <w:noProof w:val="0"/>
          <w:sz w:val="24"/>
          <w:szCs w:val="24"/>
        </w:rPr>
        <w:t xml:space="preserve">(A)Planar organization of postsynaptic sites on the </w:t>
      </w:r>
      <w:proofErr w:type="spellStart"/>
      <w:r>
        <w:rPr>
          <w:noProof w:val="0"/>
          <w:sz w:val="24"/>
          <w:szCs w:val="24"/>
        </w:rPr>
        <w:t>ipsp</w:t>
      </w:r>
      <w:proofErr w:type="spellEnd"/>
      <w:r>
        <w:rPr>
          <w:noProof w:val="0"/>
          <w:sz w:val="24"/>
          <w:szCs w:val="24"/>
        </w:rPr>
        <w:t xml:space="preserve"> (pink) and contra (orange) cells. Grid </w:t>
      </w:r>
      <w:proofErr w:type="spellStart"/>
      <w:r>
        <w:rPr>
          <w:noProof w:val="0"/>
          <w:sz w:val="24"/>
          <w:szCs w:val="24"/>
        </w:rPr>
        <w:t>represnt</w:t>
      </w:r>
      <w:proofErr w:type="spellEnd"/>
      <w:r>
        <w:rPr>
          <w:noProof w:val="0"/>
          <w:sz w:val="24"/>
          <w:szCs w:val="24"/>
        </w:rPr>
        <w:t xml:space="preserve"> the </w:t>
      </w:r>
      <w:proofErr w:type="spellStart"/>
      <w:r>
        <w:rPr>
          <w:noProof w:val="0"/>
          <w:sz w:val="24"/>
          <w:szCs w:val="24"/>
        </w:rPr>
        <w:t>bset</w:t>
      </w:r>
      <w:proofErr w:type="spellEnd"/>
      <w:r>
        <w:rPr>
          <w:noProof w:val="0"/>
          <w:sz w:val="24"/>
          <w:szCs w:val="24"/>
        </w:rPr>
        <w:t xml:space="preserve"> fit plane through the cloud of points for each group.</w:t>
      </w:r>
    </w:p>
    <w:p w14:paraId="0CBD8279" w14:textId="77777777" w:rsidR="00BB3449" w:rsidRDefault="00BC55AF">
      <w:pPr>
        <w:widowControl/>
        <w:spacing w:before="240"/>
        <w:jc w:val="center"/>
        <w:rPr>
          <w:noProof w:val="0"/>
          <w:sz w:val="24"/>
          <w:szCs w:val="24"/>
        </w:rPr>
      </w:pPr>
      <w:r>
        <w:rPr>
          <w:noProof w:val="0"/>
          <w:sz w:val="24"/>
          <w:szCs w:val="24"/>
        </w:rPr>
        <w:t xml:space="preserve">(B) (Top) Stratification profile of all </w:t>
      </w:r>
      <w:proofErr w:type="spellStart"/>
      <w:r>
        <w:rPr>
          <w:noProof w:val="0"/>
          <w:sz w:val="24"/>
          <w:szCs w:val="24"/>
        </w:rPr>
        <w:t>ipsi</w:t>
      </w:r>
      <w:proofErr w:type="spellEnd"/>
      <w:r>
        <w:rPr>
          <w:noProof w:val="0"/>
          <w:sz w:val="24"/>
          <w:szCs w:val="24"/>
        </w:rPr>
        <w:t xml:space="preserve"> group of cells. Two side vies show the </w:t>
      </w:r>
      <w:proofErr w:type="spellStart"/>
      <w:r>
        <w:rPr>
          <w:noProof w:val="0"/>
          <w:sz w:val="24"/>
          <w:szCs w:val="24"/>
        </w:rPr>
        <w:t>stratificatin</w:t>
      </w:r>
      <w:proofErr w:type="spellEnd"/>
      <w:r>
        <w:rPr>
          <w:noProof w:val="0"/>
          <w:sz w:val="24"/>
          <w:szCs w:val="24"/>
        </w:rPr>
        <w:t xml:space="preserve"> of the dendrites, pre and postsynaptic sites along the </w:t>
      </w:r>
      <w:proofErr w:type="spellStart"/>
      <w:r>
        <w:rPr>
          <w:noProof w:val="0"/>
          <w:sz w:val="24"/>
          <w:szCs w:val="24"/>
        </w:rPr>
        <w:t>dorso</w:t>
      </w:r>
      <w:proofErr w:type="spellEnd"/>
      <w:r>
        <w:rPr>
          <w:noProof w:val="0"/>
          <w:sz w:val="24"/>
          <w:szCs w:val="24"/>
        </w:rPr>
        <w:t xml:space="preserve">-ventral and </w:t>
      </w:r>
      <w:proofErr w:type="spellStart"/>
      <w:r>
        <w:rPr>
          <w:noProof w:val="0"/>
          <w:sz w:val="24"/>
          <w:szCs w:val="24"/>
        </w:rPr>
        <w:t>medio</w:t>
      </w:r>
      <w:proofErr w:type="spellEnd"/>
      <w:r>
        <w:rPr>
          <w:noProof w:val="0"/>
          <w:sz w:val="24"/>
          <w:szCs w:val="24"/>
        </w:rPr>
        <w:t>-lateral axis. Dotted line represent the location of the somatic peaks that was computed in Figure 1.</w:t>
      </w:r>
    </w:p>
    <w:p w14:paraId="5D430E62" w14:textId="77777777" w:rsidR="00BB3449" w:rsidRDefault="00BC55AF">
      <w:pPr>
        <w:widowControl/>
        <w:spacing w:before="240"/>
        <w:jc w:val="center"/>
        <w:rPr>
          <w:noProof w:val="0"/>
          <w:sz w:val="24"/>
          <w:szCs w:val="24"/>
        </w:rPr>
      </w:pPr>
      <w:r>
        <w:rPr>
          <w:noProof w:val="0"/>
          <w:sz w:val="24"/>
          <w:szCs w:val="24"/>
        </w:rPr>
        <w:t xml:space="preserve">(Bottom) Stratification </w:t>
      </w:r>
      <w:proofErr w:type="spellStart"/>
      <w:r>
        <w:rPr>
          <w:noProof w:val="0"/>
          <w:sz w:val="24"/>
          <w:szCs w:val="24"/>
        </w:rPr>
        <w:t>proflie</w:t>
      </w:r>
      <w:proofErr w:type="spellEnd"/>
      <w:r>
        <w:rPr>
          <w:noProof w:val="0"/>
          <w:sz w:val="24"/>
          <w:szCs w:val="24"/>
        </w:rPr>
        <w:t xml:space="preserve"> of all contra group of cells. </w:t>
      </w:r>
    </w:p>
    <w:p w14:paraId="708BA8CE" w14:textId="77777777" w:rsidR="00BB3449" w:rsidRDefault="00BC55AF">
      <w:pPr>
        <w:widowControl/>
        <w:spacing w:before="240"/>
        <w:jc w:val="center"/>
        <w:rPr>
          <w:noProof w:val="0"/>
          <w:sz w:val="24"/>
          <w:szCs w:val="24"/>
        </w:rPr>
      </w:pPr>
      <w:r>
        <w:rPr>
          <w:noProof w:val="0"/>
          <w:sz w:val="24"/>
          <w:szCs w:val="24"/>
        </w:rPr>
        <w:t xml:space="preserve">(C) Three views of </w:t>
      </w:r>
      <w:proofErr w:type="spellStart"/>
      <w:r>
        <w:rPr>
          <w:noProof w:val="0"/>
          <w:sz w:val="24"/>
          <w:szCs w:val="24"/>
        </w:rPr>
        <w:t>synaptically</w:t>
      </w:r>
      <w:proofErr w:type="spellEnd"/>
      <w:r>
        <w:rPr>
          <w:noProof w:val="0"/>
          <w:sz w:val="24"/>
          <w:szCs w:val="24"/>
        </w:rPr>
        <w:t xml:space="preserve"> connected integrator cells. All synapses were from one cell (magenta, arrow) in </w:t>
      </w:r>
      <w:proofErr w:type="spellStart"/>
      <w:r>
        <w:rPr>
          <w:noProof w:val="0"/>
          <w:sz w:val="24"/>
          <w:szCs w:val="24"/>
        </w:rPr>
        <w:t>ipsi</w:t>
      </w:r>
      <w:proofErr w:type="spellEnd"/>
      <w:r>
        <w:rPr>
          <w:noProof w:val="0"/>
          <w:sz w:val="24"/>
          <w:szCs w:val="24"/>
        </w:rPr>
        <w:t xml:space="preserve">-only group onto one other cell from </w:t>
      </w:r>
      <w:proofErr w:type="spellStart"/>
      <w:r>
        <w:rPr>
          <w:noProof w:val="0"/>
          <w:sz w:val="24"/>
          <w:szCs w:val="24"/>
        </w:rPr>
        <w:t>ipsi</w:t>
      </w:r>
      <w:proofErr w:type="spellEnd"/>
      <w:r>
        <w:rPr>
          <w:noProof w:val="0"/>
          <w:sz w:val="24"/>
          <w:szCs w:val="24"/>
        </w:rPr>
        <w:t xml:space="preserve">-only group (olive). One synapse </w:t>
      </w:r>
      <w:r>
        <w:rPr>
          <w:noProof w:val="0"/>
          <w:sz w:val="24"/>
          <w:szCs w:val="24"/>
        </w:rPr>
        <w:lastRenderedPageBreak/>
        <w:t xml:space="preserve">each from </w:t>
      </w:r>
      <w:proofErr w:type="spellStart"/>
      <w:r>
        <w:rPr>
          <w:noProof w:val="0"/>
          <w:sz w:val="24"/>
          <w:szCs w:val="24"/>
        </w:rPr>
        <w:t>ipsi</w:t>
      </w:r>
      <w:proofErr w:type="spellEnd"/>
      <w:r>
        <w:rPr>
          <w:noProof w:val="0"/>
          <w:sz w:val="24"/>
          <w:szCs w:val="24"/>
        </w:rPr>
        <w:t>-only group cell (magenta) onto two contra-only cells (red and brown). Black dots represent the location of the synapses, with insets showing the electron micrograph at the respective location. In all electron micrographs.</w:t>
      </w:r>
    </w:p>
    <w:p w14:paraId="38D7D38F" w14:textId="77777777" w:rsidR="00BB3449" w:rsidRDefault="00BC55AF">
      <w:pPr>
        <w:widowControl/>
        <w:spacing w:before="240"/>
        <w:jc w:val="center"/>
        <w:rPr>
          <w:noProof w:val="0"/>
          <w:sz w:val="24"/>
          <w:szCs w:val="24"/>
        </w:rPr>
      </w:pPr>
      <w:r>
        <w:rPr>
          <w:noProof w:val="0"/>
          <w:sz w:val="24"/>
          <w:szCs w:val="24"/>
        </w:rPr>
        <w:t>(</w:t>
      </w:r>
      <w:proofErr w:type="gramStart"/>
      <w:r>
        <w:rPr>
          <w:noProof w:val="0"/>
          <w:sz w:val="24"/>
          <w:szCs w:val="24"/>
        </w:rPr>
        <w:t>inset</w:t>
      </w:r>
      <w:proofErr w:type="gramEnd"/>
      <w:r>
        <w:rPr>
          <w:noProof w:val="0"/>
          <w:sz w:val="24"/>
          <w:szCs w:val="24"/>
        </w:rPr>
        <w:t>) Potential synapses that are &lt;1:</w:t>
      </w:r>
      <w:r>
        <w:rPr>
          <w:rFonts w:ascii="Symbol" w:hAnsi="Symbol" w:cs="Symbol"/>
          <w:noProof w:val="0"/>
          <w:sz w:val="24"/>
          <w:szCs w:val="24"/>
        </w:rPr>
        <w:t></w:t>
      </w:r>
      <w:r>
        <w:rPr>
          <w:i/>
          <w:iCs/>
          <w:noProof w:val="0"/>
          <w:sz w:val="24"/>
          <w:szCs w:val="24"/>
        </w:rPr>
        <w:t>m</w:t>
      </w:r>
      <w:r>
        <w:rPr>
          <w:noProof w:val="0"/>
          <w:sz w:val="24"/>
          <w:szCs w:val="24"/>
        </w:rPr>
        <w:t xml:space="preserve"> from each other. Cell # 2 (arrow), is the same cell in (A, magenta) that makes maximum number of potential synapses onto other cells and makes the real synapses shown in (A). The real synapses are represented by the black circle in the header. </w:t>
      </w:r>
    </w:p>
    <w:p w14:paraId="4ADBDE01" w14:textId="77777777" w:rsidR="00BC55AF" w:rsidRDefault="00BC55AF">
      <w:pPr>
        <w:jc w:val="both"/>
        <w:rPr>
          <w:noProof w:val="0"/>
          <w:sz w:val="24"/>
          <w:szCs w:val="24"/>
        </w:rPr>
      </w:pPr>
      <w:r>
        <w:rPr>
          <w:noProof w:val="0"/>
          <w:sz w:val="24"/>
          <w:szCs w:val="24"/>
        </w:rPr>
        <w:br w:type="page"/>
      </w:r>
      <w:r>
        <w:rPr>
          <w:noProof w:val="0"/>
          <w:sz w:val="24"/>
          <w:szCs w:val="24"/>
        </w:rPr>
        <w:lastRenderedPageBreak/>
        <w:t xml:space="preserve">  </w:t>
      </w:r>
    </w:p>
    <w:sectPr w:rsidR="00BC55AF">
      <w:pgSz w:w="12280" w:h="15900"/>
      <w:pgMar w:top="2540" w:right="2700" w:bottom="1760" w:left="268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mre Aksay">
    <w15:presenceInfo w15:providerId="None" w15:userId="Emre Aksa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trackRevision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656D"/>
    <w:rsid w:val="000046AC"/>
    <w:rsid w:val="00047614"/>
    <w:rsid w:val="001A304D"/>
    <w:rsid w:val="00834CED"/>
    <w:rsid w:val="0084542C"/>
    <w:rsid w:val="00915614"/>
    <w:rsid w:val="00AC008E"/>
    <w:rsid w:val="00BB3449"/>
    <w:rsid w:val="00BC55AF"/>
    <w:rsid w:val="00C47381"/>
    <w:rsid w:val="00D15A71"/>
    <w:rsid w:val="00D2656D"/>
    <w:rsid w:val="00E37806"/>
    <w:rsid w:val="00EA74FC"/>
    <w:rsid w:val="00EB05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567A795"/>
  <w14:defaultImageDpi w14:val="0"/>
  <w15:docId w15:val="{4B8CB1E4-38BA-4617-B896-605D75D8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adjustRightInd w:val="0"/>
    </w:pPr>
    <w:rPr>
      <w:rFonts w:ascii="Helvetica" w:hAnsi="Helvetica"/>
      <w:noProof/>
    </w:rPr>
  </w:style>
  <w:style w:type="paragraph" w:styleId="Heading1">
    <w:name w:val="heading 1"/>
    <w:basedOn w:val="Normal"/>
    <w:next w:val="Normal"/>
    <w:link w:val="Heading1Char"/>
    <w:uiPriority w:val="99"/>
    <w:qFormat/>
    <w:pPr>
      <w:keepNext/>
      <w:spacing w:before="240" w:after="60"/>
      <w:outlineLvl w:val="0"/>
    </w:pPr>
    <w:rPr>
      <w:rFonts w:ascii="Times" w:hAnsi="Times" w:cs="Times"/>
      <w:b/>
      <w:bCs/>
      <w:sz w:val="40"/>
      <w:szCs w:val="40"/>
    </w:rPr>
  </w:style>
  <w:style w:type="paragraph" w:styleId="Heading2">
    <w:name w:val="heading 2"/>
    <w:basedOn w:val="Normal"/>
    <w:next w:val="Normal"/>
    <w:link w:val="Heading2Char"/>
    <w:uiPriority w:val="99"/>
    <w:qFormat/>
    <w:pPr>
      <w:keepNext/>
      <w:spacing w:before="240" w:after="60"/>
      <w:outlineLvl w:val="1"/>
    </w:pPr>
    <w:rPr>
      <w:rFonts w:ascii="Times" w:hAnsi="Times" w:cs="Times"/>
      <w:b/>
      <w:bCs/>
      <w:sz w:val="32"/>
      <w:szCs w:val="32"/>
    </w:rPr>
  </w:style>
  <w:style w:type="paragraph" w:styleId="Heading3">
    <w:name w:val="heading 3"/>
    <w:basedOn w:val="Normal"/>
    <w:next w:val="Normal"/>
    <w:link w:val="Heading3Char"/>
    <w:uiPriority w:val="99"/>
    <w:qFormat/>
    <w:pPr>
      <w:keepNext/>
      <w:spacing w:before="240" w:after="60"/>
      <w:outlineLvl w:val="2"/>
    </w:pPr>
    <w:rPr>
      <w:rFonts w:ascii="Times" w:hAnsi="Times" w:cs="Times"/>
      <w:b/>
      <w:bCs/>
      <w:sz w:val="32"/>
      <w:szCs w:val="32"/>
    </w:rPr>
  </w:style>
  <w:style w:type="paragraph" w:styleId="Heading4">
    <w:name w:val="heading 4"/>
    <w:basedOn w:val="Normal"/>
    <w:next w:val="Normal"/>
    <w:link w:val="Heading4Char"/>
    <w:uiPriority w:val="99"/>
    <w:qFormat/>
    <w:pPr>
      <w:keepNext/>
      <w:spacing w:before="240" w:after="60"/>
      <w:outlineLvl w:val="3"/>
    </w:pPr>
    <w:rPr>
      <w:rFonts w:ascii="Times" w:hAnsi="Times" w:cs="Times"/>
      <w:b/>
      <w:bCs/>
      <w:sz w:val="24"/>
      <w:szCs w:val="24"/>
    </w:rPr>
  </w:style>
  <w:style w:type="paragraph" w:styleId="Heading5">
    <w:name w:val="heading 5"/>
    <w:basedOn w:val="Normal"/>
    <w:next w:val="Normal"/>
    <w:link w:val="Heading5Char"/>
    <w:uiPriority w:val="99"/>
    <w:qFormat/>
    <w:pPr>
      <w:keepNext/>
      <w:spacing w:before="240" w:after="60"/>
      <w:outlineLvl w:val="4"/>
    </w:pPr>
    <w:rPr>
      <w:rFonts w:ascii="Times" w:hAnsi="Times" w:cs="Times"/>
      <w:b/>
      <w:bCs/>
      <w:sz w:val="24"/>
      <w:szCs w:val="24"/>
    </w:rPr>
  </w:style>
  <w:style w:type="paragraph" w:styleId="Heading6">
    <w:name w:val="heading 6"/>
    <w:basedOn w:val="Normal"/>
    <w:next w:val="Normal"/>
    <w:link w:val="Heading6Char"/>
    <w:uiPriority w:val="99"/>
    <w:qFormat/>
    <w:pPr>
      <w:keepNext/>
      <w:spacing w:before="240" w:after="60"/>
      <w:outlineLvl w:val="5"/>
    </w:pPr>
    <w:rPr>
      <w:rFonts w:ascii="Times" w:hAnsi="Times" w:cs="Time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rPr>
  </w:style>
  <w:style w:type="paragraph" w:customStyle="1" w:styleId="part">
    <w:name w:val="part"/>
    <w:basedOn w:val="Normal"/>
    <w:next w:val="Normal"/>
    <w:uiPriority w:val="99"/>
    <w:pPr>
      <w:keepNext/>
      <w:spacing w:before="240" w:after="60"/>
      <w:jc w:val="center"/>
    </w:pPr>
    <w:rPr>
      <w:rFonts w:ascii="Times" w:hAnsi="Times" w:cs="Times"/>
      <w:b/>
      <w:bCs/>
      <w:sz w:val="40"/>
      <w:szCs w:val="40"/>
    </w:rPr>
  </w:style>
  <w:style w:type="paragraph" w:styleId="BalloonText">
    <w:name w:val="Balloon Text"/>
    <w:basedOn w:val="Normal"/>
    <w:link w:val="BalloonTextChar"/>
    <w:uiPriority w:val="99"/>
    <w:semiHidden/>
    <w:unhideWhenUsed/>
    <w:rsid w:val="00834CED"/>
    <w:rPr>
      <w:rFonts w:ascii="Tahoma" w:hAnsi="Tahoma" w:cs="Tahoma"/>
      <w:sz w:val="16"/>
      <w:szCs w:val="16"/>
    </w:rPr>
  </w:style>
  <w:style w:type="character" w:customStyle="1" w:styleId="BalloonTextChar">
    <w:name w:val="Balloon Text Char"/>
    <w:basedOn w:val="DefaultParagraphFont"/>
    <w:link w:val="BalloonText"/>
    <w:uiPriority w:val="99"/>
    <w:semiHidden/>
    <w:rsid w:val="00834CED"/>
    <w:rPr>
      <w:rFonts w:ascii="Tahoma" w:hAnsi="Tahoma" w:cs="Tahoma"/>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29</Pages>
  <Words>7945</Words>
  <Characters>45287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Emre Aksay</cp:lastModifiedBy>
  <cp:revision>8</cp:revision>
  <dcterms:created xsi:type="dcterms:W3CDTF">2016-07-11T21:20:00Z</dcterms:created>
  <dcterms:modified xsi:type="dcterms:W3CDTF">2016-09-02T21:25:00Z</dcterms:modified>
</cp:coreProperties>
</file>